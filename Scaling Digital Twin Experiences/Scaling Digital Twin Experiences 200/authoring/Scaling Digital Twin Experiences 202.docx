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3F47E" w14:textId="77777777" w:rsidR="00D105FD" w:rsidRDefault="00D105FD" w:rsidP="00D105FD">
      <w:pPr>
        <w:pStyle w:val="BodyText"/>
        <w:spacing w:before="7"/>
        <w:rPr>
          <w:sz w:val="3"/>
        </w:rPr>
      </w:pPr>
      <w:bookmarkStart w:id="0" w:name="_GoBack"/>
      <w:bookmarkEnd w:id="0"/>
    </w:p>
    <w:p w14:paraId="71476FCB" w14:textId="7E0B63E9" w:rsidR="00D105FD" w:rsidRDefault="00D105FD" w:rsidP="00D105FD">
      <w:pPr>
        <w:pStyle w:val="BodyText"/>
        <w:ind w:left="1020" w:right="-13"/>
        <w:rPr>
          <w:sz w:val="20"/>
        </w:rPr>
      </w:pPr>
      <w:r>
        <w:rPr>
          <w:noProof/>
        </w:rPr>
        <w:drawing>
          <wp:inline distT="0" distB="0" distL="0" distR="0" wp14:anchorId="4413808C" wp14:editId="545F6642">
            <wp:extent cx="6522749" cy="851916"/>
            <wp:effectExtent l="0" t="0" r="0" b="0"/>
            <wp:docPr id="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2749" cy="851916"/>
                    </a:xfrm>
                    <a:prstGeom prst="rect">
                      <a:avLst/>
                    </a:prstGeom>
                  </pic:spPr>
                </pic:pic>
              </a:graphicData>
            </a:graphic>
          </wp:inline>
        </w:drawing>
      </w:r>
    </w:p>
    <w:p w14:paraId="5C98BFC5" w14:textId="77777777" w:rsidR="00D105FD" w:rsidRDefault="00D105FD" w:rsidP="00D105FD">
      <w:pPr>
        <w:pStyle w:val="BodyText"/>
        <w:rPr>
          <w:sz w:val="20"/>
        </w:rPr>
      </w:pPr>
    </w:p>
    <w:p w14:paraId="6B01E0AD" w14:textId="77777777" w:rsidR="00D105FD" w:rsidRDefault="00D105FD" w:rsidP="00D105FD">
      <w:pPr>
        <w:pStyle w:val="BodyText"/>
        <w:rPr>
          <w:sz w:val="20"/>
        </w:rPr>
      </w:pPr>
    </w:p>
    <w:p w14:paraId="42152D35" w14:textId="77777777" w:rsidR="00D105FD" w:rsidRDefault="00D105FD" w:rsidP="00D105FD">
      <w:pPr>
        <w:pStyle w:val="BodyText"/>
        <w:rPr>
          <w:sz w:val="20"/>
        </w:rPr>
      </w:pPr>
    </w:p>
    <w:p w14:paraId="41741482" w14:textId="77777777" w:rsidR="00D105FD" w:rsidRDefault="00D105FD" w:rsidP="00D105FD">
      <w:pPr>
        <w:pStyle w:val="BodyText"/>
        <w:rPr>
          <w:sz w:val="20"/>
        </w:rPr>
      </w:pPr>
    </w:p>
    <w:p w14:paraId="1D43994B" w14:textId="77777777" w:rsidR="00D105FD" w:rsidRDefault="00D105FD" w:rsidP="00D105FD">
      <w:pPr>
        <w:pStyle w:val="BodyText"/>
        <w:rPr>
          <w:sz w:val="20"/>
        </w:rPr>
      </w:pPr>
    </w:p>
    <w:p w14:paraId="455C9276" w14:textId="77777777" w:rsidR="00D105FD" w:rsidRDefault="00D105FD" w:rsidP="00D105FD">
      <w:pPr>
        <w:pStyle w:val="BodyText"/>
        <w:rPr>
          <w:sz w:val="20"/>
        </w:rPr>
      </w:pPr>
    </w:p>
    <w:p w14:paraId="0B6B85E6" w14:textId="77777777" w:rsidR="00D105FD" w:rsidRDefault="00D105FD" w:rsidP="00D105FD">
      <w:pPr>
        <w:pStyle w:val="BodyText"/>
        <w:rPr>
          <w:sz w:val="20"/>
        </w:rPr>
      </w:pPr>
    </w:p>
    <w:p w14:paraId="36FC718B" w14:textId="77777777" w:rsidR="00D105FD" w:rsidRDefault="00D105FD" w:rsidP="00D105FD">
      <w:pPr>
        <w:pStyle w:val="BodyText"/>
        <w:rPr>
          <w:sz w:val="20"/>
        </w:rPr>
      </w:pPr>
    </w:p>
    <w:p w14:paraId="0D9CA2B0" w14:textId="77777777" w:rsidR="00D105FD" w:rsidRDefault="00D105FD" w:rsidP="00D105FD">
      <w:pPr>
        <w:pStyle w:val="BodyText"/>
        <w:rPr>
          <w:sz w:val="20"/>
        </w:rPr>
      </w:pPr>
    </w:p>
    <w:p w14:paraId="4D19EE76" w14:textId="77777777" w:rsidR="00D105FD" w:rsidRDefault="00D105FD" w:rsidP="00D105FD">
      <w:pPr>
        <w:pStyle w:val="BodyText"/>
        <w:rPr>
          <w:sz w:val="20"/>
        </w:rPr>
      </w:pPr>
    </w:p>
    <w:p w14:paraId="76DE0B5E" w14:textId="77777777" w:rsidR="00D105FD" w:rsidRDefault="00D105FD" w:rsidP="00D105FD">
      <w:pPr>
        <w:pStyle w:val="BodyText"/>
        <w:rPr>
          <w:sz w:val="20"/>
        </w:rPr>
      </w:pPr>
    </w:p>
    <w:p w14:paraId="3F670192" w14:textId="77777777" w:rsidR="00D105FD" w:rsidRDefault="00D105FD" w:rsidP="00D105FD">
      <w:pPr>
        <w:pStyle w:val="BodyText"/>
        <w:rPr>
          <w:sz w:val="20"/>
        </w:rPr>
      </w:pPr>
    </w:p>
    <w:p w14:paraId="6DB41195" w14:textId="77777777" w:rsidR="00D105FD" w:rsidRDefault="00D105FD" w:rsidP="00D105FD">
      <w:pPr>
        <w:pStyle w:val="BodyText"/>
        <w:rPr>
          <w:sz w:val="20"/>
        </w:rPr>
      </w:pPr>
    </w:p>
    <w:p w14:paraId="30136F46" w14:textId="77777777" w:rsidR="00D105FD" w:rsidRDefault="00D105FD" w:rsidP="00D105FD">
      <w:pPr>
        <w:pStyle w:val="BodyText"/>
        <w:rPr>
          <w:sz w:val="20"/>
        </w:rPr>
      </w:pPr>
    </w:p>
    <w:p w14:paraId="74A0AADE" w14:textId="77777777" w:rsidR="00D105FD" w:rsidRDefault="00D105FD" w:rsidP="00D105FD">
      <w:pPr>
        <w:pStyle w:val="BodyText"/>
        <w:rPr>
          <w:sz w:val="20"/>
        </w:rPr>
      </w:pPr>
    </w:p>
    <w:p w14:paraId="52C7E9B4" w14:textId="77777777" w:rsidR="00D105FD" w:rsidRDefault="00D105FD" w:rsidP="00D105FD">
      <w:pPr>
        <w:pStyle w:val="BodyText"/>
        <w:rPr>
          <w:sz w:val="20"/>
        </w:rPr>
      </w:pPr>
    </w:p>
    <w:p w14:paraId="5A5D7D53" w14:textId="77777777" w:rsidR="00D105FD" w:rsidRDefault="00D105FD" w:rsidP="00D105FD">
      <w:pPr>
        <w:pStyle w:val="BodyText"/>
        <w:rPr>
          <w:sz w:val="20"/>
        </w:rPr>
      </w:pPr>
    </w:p>
    <w:p w14:paraId="4F9DB850" w14:textId="77777777" w:rsidR="00D105FD" w:rsidRDefault="00D105FD" w:rsidP="00D105FD">
      <w:pPr>
        <w:pStyle w:val="BodyText"/>
        <w:rPr>
          <w:sz w:val="20"/>
        </w:rPr>
      </w:pPr>
    </w:p>
    <w:p w14:paraId="70B4A2C3" w14:textId="77777777" w:rsidR="00D105FD" w:rsidRDefault="00D105FD" w:rsidP="00D105FD">
      <w:pPr>
        <w:pStyle w:val="BodyText"/>
        <w:rPr>
          <w:sz w:val="20"/>
        </w:rPr>
      </w:pPr>
    </w:p>
    <w:p w14:paraId="5CD4FA8A" w14:textId="77777777" w:rsidR="00D105FD" w:rsidRDefault="00D105FD" w:rsidP="00D105FD">
      <w:pPr>
        <w:pStyle w:val="BodyText"/>
        <w:rPr>
          <w:sz w:val="20"/>
        </w:rPr>
      </w:pPr>
    </w:p>
    <w:p w14:paraId="719C68F4" w14:textId="77777777" w:rsidR="00D105FD" w:rsidRDefault="00D105FD" w:rsidP="00D105FD">
      <w:pPr>
        <w:pStyle w:val="BodyText"/>
        <w:rPr>
          <w:sz w:val="20"/>
        </w:rPr>
      </w:pPr>
    </w:p>
    <w:p w14:paraId="18735D44" w14:textId="77777777" w:rsidR="00D105FD" w:rsidRDefault="00D105FD" w:rsidP="00D105FD">
      <w:pPr>
        <w:pStyle w:val="BodyText"/>
        <w:rPr>
          <w:sz w:val="20"/>
        </w:rPr>
      </w:pPr>
    </w:p>
    <w:p w14:paraId="1CCDC0AA" w14:textId="77777777" w:rsidR="00D105FD" w:rsidRDefault="00D105FD" w:rsidP="00D105FD">
      <w:pPr>
        <w:pStyle w:val="BodyText"/>
        <w:rPr>
          <w:sz w:val="20"/>
        </w:rPr>
      </w:pPr>
    </w:p>
    <w:p w14:paraId="1C64EDC3" w14:textId="77777777" w:rsidR="00D105FD" w:rsidRDefault="00D105FD" w:rsidP="00D105FD">
      <w:pPr>
        <w:pStyle w:val="BodyText"/>
        <w:rPr>
          <w:sz w:val="20"/>
        </w:rPr>
      </w:pPr>
    </w:p>
    <w:p w14:paraId="67020790" w14:textId="77777777" w:rsidR="00D105FD" w:rsidRDefault="00D105FD" w:rsidP="00D105FD">
      <w:pPr>
        <w:pStyle w:val="BodyText"/>
        <w:rPr>
          <w:sz w:val="20"/>
        </w:rPr>
      </w:pPr>
    </w:p>
    <w:p w14:paraId="53E90238" w14:textId="77777777" w:rsidR="00D105FD" w:rsidRDefault="00D105FD" w:rsidP="00D105FD">
      <w:pPr>
        <w:pStyle w:val="BodyText"/>
        <w:rPr>
          <w:sz w:val="20"/>
        </w:rPr>
      </w:pPr>
    </w:p>
    <w:p w14:paraId="2D06EF31" w14:textId="77777777" w:rsidR="00D105FD" w:rsidRDefault="00D105FD" w:rsidP="00D105FD">
      <w:pPr>
        <w:pStyle w:val="BodyText"/>
        <w:rPr>
          <w:sz w:val="20"/>
        </w:rPr>
      </w:pPr>
    </w:p>
    <w:p w14:paraId="7E130443" w14:textId="77777777" w:rsidR="00D105FD" w:rsidRDefault="00D105FD" w:rsidP="00D105FD">
      <w:pPr>
        <w:pStyle w:val="BodyText"/>
        <w:rPr>
          <w:sz w:val="20"/>
        </w:rPr>
      </w:pPr>
    </w:p>
    <w:p w14:paraId="3A9779E6" w14:textId="0C1E799C" w:rsidR="00D105FD" w:rsidRDefault="00D105FD" w:rsidP="00D105FD">
      <w:pPr>
        <w:pStyle w:val="BodyText"/>
        <w:spacing w:before="3"/>
        <w:rPr>
          <w:sz w:val="25"/>
        </w:rPr>
      </w:pPr>
      <w:r>
        <w:rPr>
          <w:noProof/>
        </w:rPr>
        <w:drawing>
          <wp:anchor distT="0" distB="0" distL="0" distR="0" simplePos="0" relativeHeight="251658240" behindDoc="0" locked="0" layoutInCell="1" allowOverlap="1" wp14:anchorId="55FDFA16" wp14:editId="0B6FF211">
            <wp:simplePos x="0" y="0"/>
            <wp:positionH relativeFrom="page">
              <wp:posOffset>0</wp:posOffset>
            </wp:positionH>
            <wp:positionV relativeFrom="paragraph">
              <wp:posOffset>209783</wp:posOffset>
            </wp:positionV>
            <wp:extent cx="6554505" cy="420624"/>
            <wp:effectExtent l="0" t="0" r="0" b="0"/>
            <wp:wrapTopAndBottom/>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554505" cy="420624"/>
                    </a:xfrm>
                    <a:prstGeom prst="rect">
                      <a:avLst/>
                    </a:prstGeom>
                  </pic:spPr>
                </pic:pic>
              </a:graphicData>
            </a:graphic>
          </wp:anchor>
        </w:drawing>
      </w:r>
    </w:p>
    <w:p w14:paraId="602C3442" w14:textId="77777777" w:rsidR="00D105FD" w:rsidRDefault="00D105FD" w:rsidP="00D105FD">
      <w:pPr>
        <w:pStyle w:val="BodyText"/>
        <w:rPr>
          <w:sz w:val="20"/>
        </w:rPr>
      </w:pPr>
    </w:p>
    <w:p w14:paraId="1ADDC1AA" w14:textId="77777777" w:rsidR="00D105FD" w:rsidRDefault="00D105FD" w:rsidP="00D105FD">
      <w:pPr>
        <w:pStyle w:val="BodyText"/>
        <w:rPr>
          <w:sz w:val="20"/>
        </w:rPr>
      </w:pPr>
    </w:p>
    <w:p w14:paraId="485B49A2" w14:textId="4A5242E8" w:rsidR="00D105FD" w:rsidRDefault="00A90510" w:rsidP="00D105FD">
      <w:pPr>
        <w:spacing w:before="226"/>
        <w:ind w:left="5220"/>
        <w:rPr>
          <w:rFonts w:ascii="Arial"/>
          <w:b/>
          <w:color w:val="4C4C4D"/>
          <w:sz w:val="48"/>
        </w:rPr>
      </w:pPr>
      <w:r>
        <w:rPr>
          <w:rFonts w:ascii="Arial"/>
          <w:b/>
          <w:color w:val="4C4C4D"/>
          <w:sz w:val="48"/>
        </w:rPr>
        <w:t xml:space="preserve">Scaling </w:t>
      </w:r>
      <w:r w:rsidR="00D105FD">
        <w:rPr>
          <w:rFonts w:ascii="Arial"/>
          <w:b/>
          <w:color w:val="4C4C4D"/>
          <w:sz w:val="48"/>
        </w:rPr>
        <w:t>Digital Twin</w:t>
      </w:r>
      <w:r>
        <w:rPr>
          <w:rFonts w:ascii="Arial"/>
          <w:b/>
          <w:color w:val="4C4C4D"/>
          <w:sz w:val="48"/>
        </w:rPr>
        <w:t xml:space="preserve"> Experiences</w:t>
      </w:r>
      <w:r w:rsidR="00D105FD">
        <w:rPr>
          <w:rFonts w:ascii="Arial"/>
          <w:b/>
          <w:color w:val="4C4C4D"/>
          <w:sz w:val="48"/>
        </w:rPr>
        <w:t xml:space="preserve"> </w:t>
      </w:r>
      <w:r w:rsidR="00B93C38">
        <w:rPr>
          <w:rFonts w:ascii="Arial"/>
          <w:b/>
          <w:color w:val="4C4C4D"/>
          <w:sz w:val="48"/>
        </w:rPr>
        <w:t>2</w:t>
      </w:r>
      <w:r w:rsidR="00D105FD">
        <w:rPr>
          <w:rFonts w:ascii="Arial"/>
          <w:b/>
          <w:color w:val="4C4C4D"/>
          <w:sz w:val="48"/>
        </w:rPr>
        <w:t>0</w:t>
      </w:r>
      <w:r w:rsidR="00154430">
        <w:rPr>
          <w:rFonts w:ascii="Arial"/>
          <w:b/>
          <w:color w:val="4C4C4D"/>
          <w:sz w:val="48"/>
        </w:rPr>
        <w:t>2</w:t>
      </w:r>
      <w:r w:rsidR="00D105FD">
        <w:rPr>
          <w:rFonts w:ascii="Arial"/>
          <w:b/>
          <w:color w:val="4C4C4D"/>
          <w:sz w:val="48"/>
        </w:rPr>
        <w:br/>
      </w:r>
      <w:r w:rsidR="005142AF">
        <w:rPr>
          <w:rFonts w:ascii="Arial"/>
          <w:b/>
          <w:color w:val="4C4C4D"/>
          <w:sz w:val="48"/>
        </w:rPr>
        <w:t>Configurations with</w:t>
      </w:r>
      <w:r w:rsidR="00BA74D4">
        <w:rPr>
          <w:rFonts w:ascii="Arial"/>
          <w:b/>
          <w:color w:val="4C4C4D"/>
          <w:sz w:val="48"/>
        </w:rPr>
        <w:t xml:space="preserve"> </w:t>
      </w:r>
      <w:r w:rsidR="00B93C38">
        <w:rPr>
          <w:rFonts w:ascii="Arial"/>
          <w:b/>
          <w:color w:val="4C4C4D"/>
          <w:sz w:val="48"/>
        </w:rPr>
        <w:t>the I</w:t>
      </w:r>
      <w:r w:rsidR="005142AF">
        <w:rPr>
          <w:rFonts w:ascii="Arial"/>
          <w:b/>
          <w:color w:val="4C4C4D"/>
          <w:sz w:val="48"/>
        </w:rPr>
        <w:t xml:space="preserve">dentity </w:t>
      </w:r>
      <w:r w:rsidR="00B93C38">
        <w:rPr>
          <w:rFonts w:ascii="Arial"/>
          <w:b/>
          <w:color w:val="4C4C4D"/>
          <w:sz w:val="48"/>
        </w:rPr>
        <w:t>R</w:t>
      </w:r>
      <w:r w:rsidR="005142AF">
        <w:rPr>
          <w:rFonts w:ascii="Arial"/>
          <w:b/>
          <w:color w:val="4C4C4D"/>
          <w:sz w:val="48"/>
        </w:rPr>
        <w:t xml:space="preserve">esolution </w:t>
      </w:r>
      <w:r w:rsidR="00B93C38">
        <w:rPr>
          <w:rFonts w:ascii="Arial"/>
          <w:b/>
          <w:color w:val="4C4C4D"/>
          <w:sz w:val="48"/>
        </w:rPr>
        <w:t>S</w:t>
      </w:r>
      <w:r w:rsidR="005142AF">
        <w:rPr>
          <w:rFonts w:ascii="Arial"/>
          <w:b/>
          <w:color w:val="4C4C4D"/>
          <w:sz w:val="48"/>
        </w:rPr>
        <w:t>ervice</w:t>
      </w:r>
    </w:p>
    <w:p w14:paraId="7124B280" w14:textId="77777777" w:rsidR="00D105FD" w:rsidRDefault="00D105FD" w:rsidP="00D105FD">
      <w:pPr>
        <w:spacing w:before="226"/>
        <w:ind w:left="6999"/>
        <w:rPr>
          <w:rFonts w:ascii="Arial"/>
          <w:b/>
          <w:sz w:val="48"/>
        </w:rPr>
      </w:pPr>
    </w:p>
    <w:p w14:paraId="27E0D2DC" w14:textId="77777777" w:rsidR="00D105FD" w:rsidRDefault="00D105FD" w:rsidP="00D105FD">
      <w:pPr>
        <w:spacing w:line="273" w:lineRule="auto"/>
        <w:sectPr w:rsidR="00D105FD" w:rsidSect="00B818DF">
          <w:pgSz w:w="12240" w:h="15840"/>
          <w:pgMar w:top="1500" w:right="920" w:bottom="280" w:left="0" w:header="720" w:footer="720" w:gutter="0"/>
          <w:cols w:space="720"/>
        </w:sectPr>
      </w:pPr>
      <w:r>
        <w:br/>
      </w:r>
    </w:p>
    <w:p w14:paraId="77060D39" w14:textId="77777777" w:rsidR="00D105FD" w:rsidRDefault="00D105FD" w:rsidP="00D105FD">
      <w:pPr>
        <w:pStyle w:val="BodyText"/>
        <w:rPr>
          <w:rFonts w:ascii="Arial"/>
          <w:b/>
          <w:sz w:val="20"/>
        </w:rPr>
      </w:pPr>
    </w:p>
    <w:p w14:paraId="3E36329A" w14:textId="77777777" w:rsidR="00D105FD" w:rsidRDefault="00D105FD" w:rsidP="00D105FD">
      <w:pPr>
        <w:pStyle w:val="BodyText"/>
        <w:rPr>
          <w:rFonts w:ascii="Arial"/>
          <w:b/>
          <w:sz w:val="20"/>
        </w:rPr>
      </w:pPr>
    </w:p>
    <w:p w14:paraId="40401131" w14:textId="77777777" w:rsidR="00D105FD" w:rsidRDefault="00D105FD" w:rsidP="00D105FD">
      <w:pPr>
        <w:pStyle w:val="BodyText"/>
        <w:spacing w:before="1"/>
        <w:rPr>
          <w:rFonts w:ascii="Arial"/>
          <w:b/>
          <w:sz w:val="20"/>
        </w:rPr>
      </w:pPr>
    </w:p>
    <w:p w14:paraId="74E05712" w14:textId="77777777" w:rsidR="00D105FD" w:rsidRPr="001722CE" w:rsidRDefault="00D105FD" w:rsidP="00D105FD">
      <w:pPr>
        <w:ind w:left="1800"/>
        <w:rPr>
          <w:rFonts w:ascii="Arial" w:hAnsi="Arial" w:cs="Arial"/>
          <w:b/>
          <w:sz w:val="18"/>
        </w:rPr>
      </w:pPr>
      <w:r w:rsidRPr="001722CE">
        <w:rPr>
          <w:rFonts w:ascii="Arial" w:hAnsi="Arial" w:cs="Arial"/>
          <w:b/>
          <w:sz w:val="18"/>
        </w:rPr>
        <w:t>Copyright © 2020 PTC Inc. and/or Its Subsidiary Companies. All Rights Reserved.</w:t>
      </w:r>
    </w:p>
    <w:p w14:paraId="5D79384F" w14:textId="77777777" w:rsidR="00D105FD" w:rsidRPr="001722CE" w:rsidRDefault="00D105FD" w:rsidP="00D105FD">
      <w:pPr>
        <w:pStyle w:val="BodyText"/>
        <w:rPr>
          <w:rFonts w:ascii="Arial" w:hAnsi="Arial" w:cs="Arial"/>
          <w:b/>
          <w:sz w:val="17"/>
        </w:rPr>
      </w:pPr>
    </w:p>
    <w:p w14:paraId="0E7228C3" w14:textId="77777777" w:rsidR="00D105FD" w:rsidRPr="001722CE" w:rsidRDefault="00D105FD" w:rsidP="00D105FD">
      <w:pPr>
        <w:spacing w:line="328" w:lineRule="auto"/>
        <w:ind w:left="1800" w:right="1605"/>
        <w:rPr>
          <w:rFonts w:ascii="Arial" w:hAnsi="Arial" w:cs="Arial"/>
          <w:sz w:val="18"/>
        </w:rPr>
      </w:pPr>
      <w:r w:rsidRPr="001722CE">
        <w:rPr>
          <w:rFonts w:ascii="Arial" w:hAnsi="Arial" w:cs="Arial"/>
          <w:sz w:val="18"/>
        </w:rPr>
        <w:t>User and training guides and related documentation from PTC Inc. and its subsidiary companies (collectively "PTC") are subject to the copyright laws of the United States and other countries and are provided under a license agreement that restricts copying, disclosure, and use of such documentation. PTC hereby grants to the licensed software user the right to make copies in printed form of this documentation if provided on software media, but only for internal/personal use and in accordance with the license agreement under which the applicable software is licensed. Any copy made shall include the PTC copyright notice and any other proprietary</w:t>
      </w:r>
      <w:r w:rsidRPr="001722CE">
        <w:rPr>
          <w:rFonts w:ascii="Arial" w:hAnsi="Arial" w:cs="Arial"/>
          <w:spacing w:val="-4"/>
          <w:sz w:val="18"/>
        </w:rPr>
        <w:t xml:space="preserve"> </w:t>
      </w:r>
      <w:r w:rsidRPr="001722CE">
        <w:rPr>
          <w:rFonts w:ascii="Arial" w:hAnsi="Arial" w:cs="Arial"/>
          <w:sz w:val="18"/>
        </w:rPr>
        <w:t>notice</w:t>
      </w:r>
      <w:r w:rsidRPr="001722CE">
        <w:rPr>
          <w:rFonts w:ascii="Arial" w:hAnsi="Arial" w:cs="Arial"/>
          <w:spacing w:val="-4"/>
          <w:sz w:val="18"/>
        </w:rPr>
        <w:t xml:space="preserve"> </w:t>
      </w:r>
      <w:r w:rsidRPr="001722CE">
        <w:rPr>
          <w:rFonts w:ascii="Arial" w:hAnsi="Arial" w:cs="Arial"/>
          <w:sz w:val="18"/>
        </w:rPr>
        <w:t>provided</w:t>
      </w:r>
      <w:r w:rsidRPr="001722CE">
        <w:rPr>
          <w:rFonts w:ascii="Arial" w:hAnsi="Arial" w:cs="Arial"/>
          <w:spacing w:val="-4"/>
          <w:sz w:val="18"/>
        </w:rPr>
        <w:t xml:space="preserve"> </w:t>
      </w:r>
      <w:r w:rsidRPr="001722CE">
        <w:rPr>
          <w:rFonts w:ascii="Arial" w:hAnsi="Arial" w:cs="Arial"/>
          <w:sz w:val="18"/>
        </w:rPr>
        <w:t>by</w:t>
      </w:r>
      <w:r w:rsidRPr="001722CE">
        <w:rPr>
          <w:rFonts w:ascii="Arial" w:hAnsi="Arial" w:cs="Arial"/>
          <w:spacing w:val="-3"/>
          <w:sz w:val="18"/>
        </w:rPr>
        <w:t xml:space="preserve"> </w:t>
      </w:r>
      <w:r w:rsidRPr="001722CE">
        <w:rPr>
          <w:rFonts w:ascii="Arial" w:hAnsi="Arial" w:cs="Arial"/>
          <w:sz w:val="18"/>
        </w:rPr>
        <w:t>PTC.</w:t>
      </w:r>
      <w:r w:rsidRPr="001722CE">
        <w:rPr>
          <w:rFonts w:ascii="Arial" w:hAnsi="Arial" w:cs="Arial"/>
          <w:spacing w:val="-4"/>
          <w:sz w:val="18"/>
        </w:rPr>
        <w:t xml:space="preserve"> </w:t>
      </w:r>
      <w:r w:rsidRPr="001722CE">
        <w:rPr>
          <w:rFonts w:ascii="Arial" w:hAnsi="Arial" w:cs="Arial"/>
          <w:sz w:val="18"/>
        </w:rPr>
        <w:t>Training</w:t>
      </w:r>
      <w:r w:rsidRPr="001722CE">
        <w:rPr>
          <w:rFonts w:ascii="Arial" w:hAnsi="Arial" w:cs="Arial"/>
          <w:spacing w:val="-5"/>
          <w:sz w:val="18"/>
        </w:rPr>
        <w:t xml:space="preserve"> </w:t>
      </w:r>
      <w:r w:rsidRPr="001722CE">
        <w:rPr>
          <w:rFonts w:ascii="Arial" w:hAnsi="Arial" w:cs="Arial"/>
          <w:sz w:val="18"/>
        </w:rPr>
        <w:t>materials</w:t>
      </w:r>
      <w:r w:rsidRPr="001722CE">
        <w:rPr>
          <w:rFonts w:ascii="Arial" w:hAnsi="Arial" w:cs="Arial"/>
          <w:spacing w:val="-3"/>
          <w:sz w:val="18"/>
        </w:rPr>
        <w:t xml:space="preserve"> </w:t>
      </w:r>
      <w:r w:rsidRPr="001722CE">
        <w:rPr>
          <w:rFonts w:ascii="Arial" w:hAnsi="Arial" w:cs="Arial"/>
          <w:sz w:val="18"/>
        </w:rPr>
        <w:t>may</w:t>
      </w:r>
      <w:r w:rsidRPr="001722CE">
        <w:rPr>
          <w:rFonts w:ascii="Arial" w:hAnsi="Arial" w:cs="Arial"/>
          <w:spacing w:val="-5"/>
          <w:sz w:val="18"/>
        </w:rPr>
        <w:t xml:space="preserve"> </w:t>
      </w:r>
      <w:r w:rsidRPr="001722CE">
        <w:rPr>
          <w:rFonts w:ascii="Arial" w:hAnsi="Arial" w:cs="Arial"/>
          <w:sz w:val="18"/>
        </w:rPr>
        <w:t>not</w:t>
      </w:r>
      <w:r w:rsidRPr="001722CE">
        <w:rPr>
          <w:rFonts w:ascii="Arial" w:hAnsi="Arial" w:cs="Arial"/>
          <w:spacing w:val="-3"/>
          <w:sz w:val="18"/>
        </w:rPr>
        <w:t xml:space="preserve"> </w:t>
      </w:r>
      <w:r w:rsidRPr="001722CE">
        <w:rPr>
          <w:rFonts w:ascii="Arial" w:hAnsi="Arial" w:cs="Arial"/>
          <w:sz w:val="18"/>
        </w:rPr>
        <w:t>be</w:t>
      </w:r>
      <w:r w:rsidRPr="001722CE">
        <w:rPr>
          <w:rFonts w:ascii="Arial" w:hAnsi="Arial" w:cs="Arial"/>
          <w:spacing w:val="-3"/>
          <w:sz w:val="18"/>
        </w:rPr>
        <w:t xml:space="preserve"> </w:t>
      </w:r>
      <w:r w:rsidRPr="001722CE">
        <w:rPr>
          <w:rFonts w:ascii="Arial" w:hAnsi="Arial" w:cs="Arial"/>
          <w:sz w:val="18"/>
        </w:rPr>
        <w:t>copied</w:t>
      </w:r>
      <w:r w:rsidRPr="001722CE">
        <w:rPr>
          <w:rFonts w:ascii="Arial" w:hAnsi="Arial" w:cs="Arial"/>
          <w:spacing w:val="-4"/>
          <w:sz w:val="18"/>
        </w:rPr>
        <w:t xml:space="preserve"> </w:t>
      </w:r>
      <w:r w:rsidRPr="001722CE">
        <w:rPr>
          <w:rFonts w:ascii="Arial" w:hAnsi="Arial" w:cs="Arial"/>
          <w:sz w:val="18"/>
        </w:rPr>
        <w:t>without</w:t>
      </w:r>
      <w:r w:rsidRPr="001722CE">
        <w:rPr>
          <w:rFonts w:ascii="Arial" w:hAnsi="Arial" w:cs="Arial"/>
          <w:spacing w:val="-4"/>
          <w:sz w:val="18"/>
        </w:rPr>
        <w:t xml:space="preserve"> </w:t>
      </w:r>
      <w:r w:rsidRPr="001722CE">
        <w:rPr>
          <w:rFonts w:ascii="Arial" w:hAnsi="Arial" w:cs="Arial"/>
          <w:sz w:val="18"/>
        </w:rPr>
        <w:t>the</w:t>
      </w:r>
      <w:r w:rsidRPr="001722CE">
        <w:rPr>
          <w:rFonts w:ascii="Arial" w:hAnsi="Arial" w:cs="Arial"/>
          <w:spacing w:val="-5"/>
          <w:sz w:val="18"/>
        </w:rPr>
        <w:t xml:space="preserve"> </w:t>
      </w:r>
      <w:r w:rsidRPr="001722CE">
        <w:rPr>
          <w:rFonts w:ascii="Arial" w:hAnsi="Arial" w:cs="Arial"/>
          <w:sz w:val="18"/>
        </w:rPr>
        <w:t>express</w:t>
      </w:r>
      <w:r w:rsidRPr="001722CE">
        <w:rPr>
          <w:rFonts w:ascii="Arial" w:hAnsi="Arial" w:cs="Arial"/>
          <w:spacing w:val="-3"/>
          <w:sz w:val="18"/>
        </w:rPr>
        <w:t xml:space="preserve"> </w:t>
      </w:r>
      <w:r w:rsidRPr="001722CE">
        <w:rPr>
          <w:rFonts w:ascii="Arial" w:hAnsi="Arial" w:cs="Arial"/>
          <w:sz w:val="18"/>
        </w:rPr>
        <w:t>written</w:t>
      </w:r>
      <w:r w:rsidRPr="001722CE">
        <w:rPr>
          <w:rFonts w:ascii="Arial" w:hAnsi="Arial" w:cs="Arial"/>
          <w:spacing w:val="-3"/>
          <w:sz w:val="18"/>
        </w:rPr>
        <w:t xml:space="preserve"> </w:t>
      </w:r>
      <w:r w:rsidRPr="001722CE">
        <w:rPr>
          <w:rFonts w:ascii="Arial" w:hAnsi="Arial" w:cs="Arial"/>
          <w:sz w:val="18"/>
        </w:rPr>
        <w:t xml:space="preserve">consent of PTC. This documentation may not be disclosed, transferred, modified, or reduced to any form, including electronic media, or transmitted or made publicly available by any means without the prior written consent of PTC and no authorization is granted to make copies for such purposes. Information described herein is furnished for general information </w:t>
      </w:r>
      <w:r w:rsidRPr="001722CE">
        <w:rPr>
          <w:rFonts w:ascii="Arial" w:hAnsi="Arial" w:cs="Arial"/>
          <w:spacing w:val="-3"/>
          <w:sz w:val="18"/>
        </w:rPr>
        <w:t xml:space="preserve">only, </w:t>
      </w:r>
      <w:r w:rsidRPr="001722CE">
        <w:rPr>
          <w:rFonts w:ascii="Arial" w:hAnsi="Arial" w:cs="Arial"/>
          <w:sz w:val="18"/>
        </w:rPr>
        <w:t>is subject to change without notice, and should not be construed as a warranty or commitment by PTC. PTC assumes no responsibility or liability for any errors or inaccuracies that may appear in this</w:t>
      </w:r>
      <w:r w:rsidRPr="001722CE">
        <w:rPr>
          <w:rFonts w:ascii="Arial" w:hAnsi="Arial" w:cs="Arial"/>
          <w:spacing w:val="-6"/>
          <w:sz w:val="18"/>
        </w:rPr>
        <w:t xml:space="preserve"> </w:t>
      </w:r>
      <w:r w:rsidRPr="001722CE">
        <w:rPr>
          <w:rFonts w:ascii="Arial" w:hAnsi="Arial" w:cs="Arial"/>
          <w:sz w:val="18"/>
        </w:rPr>
        <w:t>document.</w:t>
      </w:r>
    </w:p>
    <w:p w14:paraId="4C927032" w14:textId="77777777" w:rsidR="00D105FD" w:rsidRPr="001722CE" w:rsidRDefault="00D105FD" w:rsidP="00D105FD">
      <w:pPr>
        <w:spacing w:before="111" w:line="328" w:lineRule="auto"/>
        <w:ind w:left="1800" w:right="1282"/>
        <w:rPr>
          <w:rFonts w:ascii="Arial" w:hAnsi="Arial" w:cs="Arial"/>
          <w:sz w:val="18"/>
        </w:rPr>
      </w:pPr>
      <w:r w:rsidRPr="001722CE">
        <w:rPr>
          <w:rFonts w:ascii="Arial" w:hAnsi="Arial" w:cs="Arial"/>
          <w:sz w:val="18"/>
        </w:rPr>
        <w:t>The software described in this document is provided under written license agreement, contains valuable trade secrets and proprietary information, and is protected by the copyright laws of the United States and other countries. It may not be copied or distributed in any form or medium, disclosed to third parties, or used in any manner not provided for in the software licenses agreement except with written prior approval from PTC.</w:t>
      </w:r>
    </w:p>
    <w:p w14:paraId="28E70036" w14:textId="77777777" w:rsidR="00D105FD" w:rsidRPr="001722CE" w:rsidRDefault="00D105FD" w:rsidP="00D105FD">
      <w:pPr>
        <w:spacing w:before="118" w:line="326" w:lineRule="auto"/>
        <w:ind w:left="1800" w:right="1605"/>
        <w:rPr>
          <w:rFonts w:ascii="Arial" w:hAnsi="Arial" w:cs="Arial"/>
          <w:sz w:val="18"/>
        </w:rPr>
      </w:pPr>
      <w:r w:rsidRPr="001722CE">
        <w:rPr>
          <w:rFonts w:ascii="Arial" w:hAnsi="Arial" w:cs="Arial"/>
          <w:sz w:val="18"/>
        </w:rPr>
        <w:t xml:space="preserve">UNAUTHORIZED USE OF </w:t>
      </w:r>
      <w:r w:rsidRPr="001722CE">
        <w:rPr>
          <w:rFonts w:ascii="Arial" w:hAnsi="Arial" w:cs="Arial"/>
          <w:spacing w:val="-3"/>
          <w:sz w:val="18"/>
        </w:rPr>
        <w:t xml:space="preserve">SOFTWARE </w:t>
      </w:r>
      <w:r w:rsidRPr="001722CE">
        <w:rPr>
          <w:rFonts w:ascii="Arial" w:hAnsi="Arial" w:cs="Arial"/>
          <w:sz w:val="18"/>
        </w:rPr>
        <w:t xml:space="preserve">OR ITS </w:t>
      </w:r>
      <w:r w:rsidRPr="001722CE">
        <w:rPr>
          <w:rFonts w:ascii="Arial" w:hAnsi="Arial" w:cs="Arial"/>
          <w:spacing w:val="-3"/>
          <w:sz w:val="18"/>
        </w:rPr>
        <w:t xml:space="preserve">DOCUMENTATION </w:t>
      </w:r>
      <w:r w:rsidRPr="001722CE">
        <w:rPr>
          <w:rFonts w:ascii="Arial" w:hAnsi="Arial" w:cs="Arial"/>
          <w:sz w:val="18"/>
        </w:rPr>
        <w:t xml:space="preserve">CAN </w:t>
      </w:r>
      <w:r w:rsidRPr="001722CE">
        <w:rPr>
          <w:rFonts w:ascii="Arial" w:hAnsi="Arial" w:cs="Arial"/>
          <w:spacing w:val="-3"/>
          <w:sz w:val="18"/>
        </w:rPr>
        <w:t xml:space="preserve">RESULT </w:t>
      </w:r>
      <w:r w:rsidRPr="001722CE">
        <w:rPr>
          <w:rFonts w:ascii="Arial" w:hAnsi="Arial" w:cs="Arial"/>
          <w:sz w:val="18"/>
        </w:rPr>
        <w:t>IN CIVIL DAMAGES AND CRIMINAL PROSECUTION.</w:t>
      </w:r>
    </w:p>
    <w:p w14:paraId="40FFED7C" w14:textId="77777777" w:rsidR="00D105FD" w:rsidRPr="001722CE" w:rsidRDefault="00D105FD" w:rsidP="00D105FD">
      <w:pPr>
        <w:spacing w:before="122" w:line="328" w:lineRule="auto"/>
        <w:ind w:left="1800" w:right="1605"/>
        <w:rPr>
          <w:rFonts w:ascii="Arial" w:hAnsi="Arial" w:cs="Arial"/>
          <w:sz w:val="18"/>
        </w:rPr>
      </w:pPr>
      <w:r w:rsidRPr="001722CE">
        <w:rPr>
          <w:rFonts w:ascii="Arial" w:hAnsi="Arial" w:cs="Arial"/>
          <w:sz w:val="18"/>
        </w:rPr>
        <w:t>PTC regards software piracy as the crime it is, and we view offenders accordingly. We do not tolerate the piracy of PTC software products, and we pursue (both civilly and criminally) those who do so using all legal means available, including public and private surveillance resources. As part of these efforts, PTC uses data monitoring and scouring technologies to obtain and transmit data on users of illegal copies of our software. This data collection is not performed on users of legally licensed software from PTC and its authorized distributors. If you are using an illegal copy of our software and do not consent to the collection and transmission of such data (including to the United States), cease using the illegal version, and contact PTC to obtain a legally licensed copy.</w:t>
      </w:r>
    </w:p>
    <w:p w14:paraId="35468E08" w14:textId="77777777" w:rsidR="00D105FD" w:rsidRPr="001722CE" w:rsidRDefault="00D105FD" w:rsidP="00D105FD">
      <w:pPr>
        <w:spacing w:before="114" w:line="326" w:lineRule="auto"/>
        <w:ind w:left="1800" w:right="1605"/>
        <w:rPr>
          <w:rFonts w:ascii="Arial" w:hAnsi="Arial" w:cs="Arial"/>
          <w:sz w:val="18"/>
        </w:rPr>
      </w:pPr>
      <w:r w:rsidRPr="001722CE">
        <w:rPr>
          <w:rFonts w:ascii="Arial" w:hAnsi="Arial" w:cs="Arial"/>
          <w:b/>
          <w:sz w:val="18"/>
        </w:rPr>
        <w:lastRenderedPageBreak/>
        <w:t xml:space="preserve">Important Copyright, Trademark, Patent, and Licensing Information: </w:t>
      </w:r>
      <w:r w:rsidRPr="001722CE">
        <w:rPr>
          <w:rFonts w:ascii="Arial" w:hAnsi="Arial" w:cs="Arial"/>
          <w:sz w:val="18"/>
        </w:rPr>
        <w:t>See the About Box, or copyright notice, of your PTC software.</w:t>
      </w:r>
    </w:p>
    <w:p w14:paraId="6EC39688" w14:textId="77777777" w:rsidR="00D105FD" w:rsidRPr="001722CE" w:rsidRDefault="00D105FD" w:rsidP="00D105FD">
      <w:pPr>
        <w:spacing w:before="122"/>
        <w:ind w:left="1800"/>
        <w:rPr>
          <w:rFonts w:ascii="Arial" w:hAnsi="Arial" w:cs="Arial"/>
          <w:b/>
          <w:sz w:val="18"/>
        </w:rPr>
      </w:pPr>
      <w:r w:rsidRPr="001722CE">
        <w:rPr>
          <w:rFonts w:ascii="Arial" w:hAnsi="Arial" w:cs="Arial"/>
          <w:b/>
          <w:sz w:val="18"/>
        </w:rPr>
        <w:t>UNITED STATES GOVERNMENT RIGHTS</w:t>
      </w:r>
    </w:p>
    <w:p w14:paraId="6072C023" w14:textId="77777777" w:rsidR="00D105FD" w:rsidRPr="001722CE" w:rsidRDefault="00D105FD" w:rsidP="00D105FD">
      <w:pPr>
        <w:pStyle w:val="BodyText"/>
        <w:rPr>
          <w:rFonts w:ascii="Arial" w:hAnsi="Arial" w:cs="Arial"/>
          <w:b/>
          <w:sz w:val="17"/>
        </w:rPr>
      </w:pPr>
    </w:p>
    <w:p w14:paraId="2D41EBBD" w14:textId="77777777" w:rsidR="00D105FD" w:rsidRPr="001722CE" w:rsidRDefault="00D105FD" w:rsidP="00D105FD">
      <w:pPr>
        <w:ind w:left="1800"/>
        <w:rPr>
          <w:rFonts w:ascii="Arial" w:hAnsi="Arial" w:cs="Arial"/>
          <w:sz w:val="18"/>
        </w:rPr>
      </w:pPr>
      <w:r w:rsidRPr="001722CE">
        <w:rPr>
          <w:rFonts w:ascii="Arial" w:hAnsi="Arial" w:cs="Arial"/>
          <w:sz w:val="18"/>
        </w:rPr>
        <w:t>PTC software products and software documentation are “commercial items” as that term is defined at 48 C.F.</w:t>
      </w:r>
    </w:p>
    <w:p w14:paraId="54FD7026" w14:textId="77777777" w:rsidR="00D105FD" w:rsidRPr="001722CE" w:rsidRDefault="00D105FD" w:rsidP="00D105FD">
      <w:pPr>
        <w:pStyle w:val="ListParagraph"/>
        <w:widowControl w:val="0"/>
        <w:numPr>
          <w:ilvl w:val="0"/>
          <w:numId w:val="1"/>
        </w:numPr>
        <w:tabs>
          <w:tab w:val="left" w:pos="2010"/>
        </w:tabs>
        <w:autoSpaceDE w:val="0"/>
        <w:autoSpaceDN w:val="0"/>
        <w:spacing w:before="77" w:after="0" w:line="328" w:lineRule="auto"/>
        <w:ind w:right="1612" w:firstLine="0"/>
        <w:contextualSpacing w:val="0"/>
        <w:rPr>
          <w:rFonts w:ascii="Arial" w:hAnsi="Arial" w:cs="Arial"/>
          <w:sz w:val="18"/>
        </w:rPr>
      </w:pPr>
      <w:r w:rsidRPr="001722CE">
        <w:rPr>
          <w:rFonts w:ascii="Arial" w:hAnsi="Arial" w:cs="Arial"/>
          <w:sz w:val="18"/>
        </w:rPr>
        <w:t xml:space="preserve">2.101. Pursuant to Federal Acquisition Regulation </w:t>
      </w:r>
      <w:r w:rsidRPr="001722CE">
        <w:rPr>
          <w:rFonts w:ascii="Arial" w:hAnsi="Arial" w:cs="Arial"/>
          <w:spacing w:val="-3"/>
          <w:sz w:val="18"/>
        </w:rPr>
        <w:t xml:space="preserve">(FAR) </w:t>
      </w:r>
      <w:r w:rsidRPr="001722CE">
        <w:rPr>
          <w:rFonts w:ascii="Arial" w:hAnsi="Arial" w:cs="Arial"/>
          <w:sz w:val="18"/>
        </w:rPr>
        <w:t>12.212 (a)-(b) (Computer Software)</w:t>
      </w:r>
      <w:r w:rsidRPr="001722CE">
        <w:rPr>
          <w:rFonts w:ascii="Arial" w:hAnsi="Arial" w:cs="Arial"/>
          <w:spacing w:val="-30"/>
          <w:sz w:val="18"/>
        </w:rPr>
        <w:t xml:space="preserve"> </w:t>
      </w:r>
      <w:r w:rsidRPr="001722CE">
        <w:rPr>
          <w:rFonts w:ascii="Arial" w:hAnsi="Arial" w:cs="Arial"/>
          <w:spacing w:val="-4"/>
          <w:sz w:val="18"/>
        </w:rPr>
        <w:t xml:space="preserve">(MAY </w:t>
      </w:r>
      <w:r w:rsidRPr="001722CE">
        <w:rPr>
          <w:rFonts w:ascii="Arial" w:hAnsi="Arial" w:cs="Arial"/>
          <w:sz w:val="18"/>
        </w:rPr>
        <w:t>2014) for civilian agencies or the Defense Federal Acquisition Regulation Supplement (DFARS) at 227.7202-1(a) (Policy) and 227.7202-3 (a) (Rights in commercial computer software or commercial computer software documentation) (FEB 2014) for the Department of Defense, PTC software products and software documentation are provided to the U.S. Government under the PTC commercial license agreement. Use, duplication or disclosure by the U.S. Government is subject solely to the terms and conditions set forth in the applicable PTC software license</w:t>
      </w:r>
      <w:r w:rsidRPr="001722CE">
        <w:rPr>
          <w:rFonts w:ascii="Arial" w:hAnsi="Arial" w:cs="Arial"/>
          <w:spacing w:val="-4"/>
          <w:sz w:val="18"/>
        </w:rPr>
        <w:t xml:space="preserve"> </w:t>
      </w:r>
      <w:r w:rsidRPr="001722CE">
        <w:rPr>
          <w:rFonts w:ascii="Arial" w:hAnsi="Arial" w:cs="Arial"/>
          <w:sz w:val="18"/>
        </w:rPr>
        <w:t>agreement.</w:t>
      </w:r>
    </w:p>
    <w:p w14:paraId="19C44E61" w14:textId="77777777" w:rsidR="00D105FD" w:rsidRPr="00E963DD" w:rsidRDefault="00D105FD" w:rsidP="00D105FD">
      <w:pPr>
        <w:spacing w:before="115"/>
        <w:ind w:left="1800"/>
        <w:rPr>
          <w:rFonts w:ascii="Arial" w:hAnsi="Arial" w:cs="Arial"/>
          <w:sz w:val="18"/>
          <w:lang w:val="fr-FR"/>
        </w:rPr>
      </w:pPr>
      <w:r w:rsidRPr="00E963DD">
        <w:rPr>
          <w:rFonts w:ascii="Arial" w:hAnsi="Arial" w:cs="Arial"/>
          <w:sz w:val="18"/>
          <w:lang w:val="fr-FR"/>
        </w:rPr>
        <w:t xml:space="preserve">PTC Inc., 121 </w:t>
      </w:r>
      <w:proofErr w:type="spellStart"/>
      <w:r w:rsidRPr="00E963DD">
        <w:rPr>
          <w:rFonts w:ascii="Arial" w:hAnsi="Arial" w:cs="Arial"/>
          <w:sz w:val="18"/>
          <w:lang w:val="fr-FR"/>
        </w:rPr>
        <w:t>Seaport</w:t>
      </w:r>
      <w:proofErr w:type="spellEnd"/>
      <w:r w:rsidRPr="00E963DD">
        <w:rPr>
          <w:rFonts w:ascii="Arial" w:hAnsi="Arial" w:cs="Arial"/>
          <w:sz w:val="18"/>
          <w:lang w:val="fr-FR"/>
        </w:rPr>
        <w:t xml:space="preserve"> Blvd, Boston, MA 02210 USA</w:t>
      </w:r>
    </w:p>
    <w:p w14:paraId="1AFF9A49" w14:textId="77777777" w:rsidR="00D105FD" w:rsidRPr="00E963DD" w:rsidRDefault="00D105FD" w:rsidP="00D105FD">
      <w:pPr>
        <w:rPr>
          <w:rFonts w:ascii="Arial" w:hAnsi="Arial" w:cs="Arial"/>
          <w:b/>
          <w:bCs/>
          <w:lang w:val="fr-FR"/>
        </w:rPr>
      </w:pPr>
      <w:r w:rsidRPr="00E963DD">
        <w:rPr>
          <w:rFonts w:ascii="Arial" w:hAnsi="Arial" w:cs="Arial"/>
          <w:b/>
          <w:bCs/>
          <w:lang w:val="fr-FR"/>
        </w:rPr>
        <w:br w:type="page"/>
      </w:r>
    </w:p>
    <w:p w14:paraId="5ACE9B17" w14:textId="121CF4CB" w:rsidR="00D105FD" w:rsidRPr="00F73EBF" w:rsidRDefault="00D105FD" w:rsidP="00D105FD">
      <w:pPr>
        <w:rPr>
          <w:rFonts w:ascii="Arial" w:hAnsi="Arial" w:cs="Arial"/>
          <w:b/>
          <w:bCs/>
          <w:sz w:val="24"/>
          <w:szCs w:val="24"/>
        </w:rPr>
      </w:pPr>
      <w:r w:rsidRPr="00F73EBF">
        <w:rPr>
          <w:rFonts w:ascii="Arial" w:hAnsi="Arial" w:cs="Arial"/>
          <w:b/>
          <w:bCs/>
          <w:sz w:val="24"/>
          <w:szCs w:val="24"/>
        </w:rPr>
        <w:lastRenderedPageBreak/>
        <w:t>Intro</w:t>
      </w:r>
      <w:ins w:id="1" w:author="Steve Ghee" w:date="2021-06-28T21:17:00Z">
        <w:r w:rsidR="000D37B9">
          <w:rPr>
            <w:rFonts w:ascii="Arial" w:hAnsi="Arial" w:cs="Arial"/>
            <w:b/>
            <w:bCs/>
            <w:sz w:val="24"/>
            <w:szCs w:val="24"/>
          </w:rPr>
          <w:t>duction</w:t>
        </w:r>
      </w:ins>
    </w:p>
    <w:p w14:paraId="4D8F0E93" w14:textId="2BC6BB42" w:rsidR="00E56A65" w:rsidRDefault="00E56A65" w:rsidP="00D105FD">
      <w:pPr>
        <w:rPr>
          <w:ins w:id="2" w:author="Steve Ghee" w:date="2021-06-29T11:59:00Z"/>
          <w:rFonts w:ascii="Arial" w:hAnsi="Arial" w:cs="Arial"/>
          <w:sz w:val="24"/>
          <w:szCs w:val="24"/>
        </w:rPr>
      </w:pPr>
      <w:r w:rsidRPr="219113E7">
        <w:rPr>
          <w:rFonts w:ascii="Arial" w:hAnsi="Arial" w:cs="Arial"/>
          <w:sz w:val="24"/>
          <w:szCs w:val="24"/>
        </w:rPr>
        <w:t xml:space="preserve">The Identity </w:t>
      </w:r>
      <w:r w:rsidR="005142AF" w:rsidRPr="219113E7">
        <w:rPr>
          <w:rFonts w:ascii="Arial" w:hAnsi="Arial" w:cs="Arial"/>
          <w:sz w:val="24"/>
          <w:szCs w:val="24"/>
        </w:rPr>
        <w:t>R</w:t>
      </w:r>
      <w:r w:rsidRPr="219113E7">
        <w:rPr>
          <w:rFonts w:ascii="Arial" w:hAnsi="Arial" w:cs="Arial"/>
          <w:sz w:val="24"/>
          <w:szCs w:val="24"/>
        </w:rPr>
        <w:t xml:space="preserve">esolution </w:t>
      </w:r>
      <w:r w:rsidR="005142AF" w:rsidRPr="219113E7">
        <w:rPr>
          <w:rFonts w:ascii="Arial" w:hAnsi="Arial" w:cs="Arial"/>
          <w:sz w:val="24"/>
          <w:szCs w:val="24"/>
        </w:rPr>
        <w:t>S</w:t>
      </w:r>
      <w:r w:rsidRPr="219113E7">
        <w:rPr>
          <w:rFonts w:ascii="Arial" w:hAnsi="Arial" w:cs="Arial"/>
          <w:sz w:val="24"/>
          <w:szCs w:val="24"/>
        </w:rPr>
        <w:t>ervice, or IRS, is a key component to how Vuforia Studio works.</w:t>
      </w:r>
      <w:r w:rsidR="00626E2F" w:rsidRPr="219113E7">
        <w:rPr>
          <w:rFonts w:ascii="Arial" w:hAnsi="Arial" w:cs="Arial"/>
          <w:sz w:val="24"/>
          <w:szCs w:val="24"/>
        </w:rPr>
        <w:t xml:space="preserve"> It is a component of the Experience Service that your Studio experience is connected to</w:t>
      </w:r>
      <w:r w:rsidR="002040C0" w:rsidRPr="219113E7">
        <w:rPr>
          <w:rFonts w:ascii="Arial" w:hAnsi="Arial" w:cs="Arial"/>
          <w:sz w:val="24"/>
          <w:szCs w:val="24"/>
        </w:rPr>
        <w:t xml:space="preserve"> that manages mappings </w:t>
      </w:r>
      <w:r w:rsidR="00FF6629" w:rsidRPr="219113E7">
        <w:rPr>
          <w:rFonts w:ascii="Arial" w:hAnsi="Arial" w:cs="Arial"/>
          <w:sz w:val="24"/>
          <w:szCs w:val="24"/>
        </w:rPr>
        <w:t xml:space="preserve">used </w:t>
      </w:r>
      <w:r w:rsidR="002040C0" w:rsidRPr="219113E7">
        <w:rPr>
          <w:rFonts w:ascii="Arial" w:hAnsi="Arial" w:cs="Arial"/>
          <w:sz w:val="24"/>
          <w:szCs w:val="24"/>
        </w:rPr>
        <w:t xml:space="preserve">for linking identifiers, like bar codes or </w:t>
      </w:r>
      <w:proofErr w:type="spellStart"/>
      <w:r w:rsidR="002040C0" w:rsidRPr="219113E7">
        <w:rPr>
          <w:rFonts w:ascii="Arial" w:hAnsi="Arial" w:cs="Arial"/>
          <w:sz w:val="24"/>
          <w:szCs w:val="24"/>
        </w:rPr>
        <w:t>Thing</w:t>
      </w:r>
      <w:r w:rsidR="000B2602" w:rsidRPr="219113E7">
        <w:rPr>
          <w:rFonts w:ascii="Arial" w:hAnsi="Arial" w:cs="Arial"/>
          <w:sz w:val="24"/>
          <w:szCs w:val="24"/>
        </w:rPr>
        <w:t>Marks</w:t>
      </w:r>
      <w:proofErr w:type="spellEnd"/>
      <w:r w:rsidR="000B2602" w:rsidRPr="219113E7">
        <w:rPr>
          <w:rFonts w:ascii="Arial" w:hAnsi="Arial" w:cs="Arial"/>
          <w:sz w:val="24"/>
          <w:szCs w:val="24"/>
        </w:rPr>
        <w:t>, to a certain experience.</w:t>
      </w:r>
      <w:r w:rsidR="002C51B1" w:rsidRPr="219113E7">
        <w:rPr>
          <w:rFonts w:ascii="Arial" w:hAnsi="Arial" w:cs="Arial"/>
          <w:sz w:val="24"/>
          <w:szCs w:val="24"/>
        </w:rPr>
        <w:t xml:space="preserve"> This is how </w:t>
      </w:r>
      <w:r w:rsidR="00F02708" w:rsidRPr="219113E7">
        <w:rPr>
          <w:rFonts w:ascii="Arial" w:hAnsi="Arial" w:cs="Arial"/>
          <w:sz w:val="24"/>
          <w:szCs w:val="24"/>
        </w:rPr>
        <w:t xml:space="preserve">you </w:t>
      </w:r>
      <w:r w:rsidR="00C32482" w:rsidRPr="219113E7">
        <w:rPr>
          <w:rFonts w:ascii="Arial" w:hAnsi="Arial" w:cs="Arial"/>
          <w:sz w:val="24"/>
          <w:szCs w:val="24"/>
        </w:rPr>
        <w:t>can</w:t>
      </w:r>
      <w:r w:rsidR="00F02708" w:rsidRPr="219113E7">
        <w:rPr>
          <w:rFonts w:ascii="Arial" w:hAnsi="Arial" w:cs="Arial"/>
          <w:sz w:val="24"/>
          <w:szCs w:val="24"/>
        </w:rPr>
        <w:t xml:space="preserve"> tell unique Studio experiences from one another, enabling digital twin technology to exist.</w:t>
      </w:r>
      <w:r w:rsidR="003E79BD" w:rsidRPr="219113E7">
        <w:rPr>
          <w:rFonts w:ascii="Arial" w:hAnsi="Arial" w:cs="Arial"/>
          <w:sz w:val="24"/>
          <w:szCs w:val="24"/>
        </w:rPr>
        <w:t xml:space="preserve"> </w:t>
      </w:r>
    </w:p>
    <w:p w14:paraId="020AA5C7" w14:textId="0134439C" w:rsidR="008F07A1" w:rsidRDefault="008F07A1" w:rsidP="00D105FD">
      <w:pPr>
        <w:rPr>
          <w:ins w:id="3" w:author="Steve Ghee" w:date="2021-06-29T12:00:00Z"/>
          <w:rFonts w:ascii="Arial" w:hAnsi="Arial" w:cs="Arial"/>
          <w:sz w:val="24"/>
          <w:szCs w:val="24"/>
        </w:rPr>
      </w:pPr>
      <w:ins w:id="4" w:author="Steve Ghee" w:date="2021-06-29T11:59:00Z">
        <w:r>
          <w:rPr>
            <w:rFonts w:ascii="Arial" w:hAnsi="Arial" w:cs="Arial"/>
            <w:sz w:val="24"/>
            <w:szCs w:val="24"/>
          </w:rPr>
          <w:t xml:space="preserve">In its simplest form, the IRS provides a means to map </w:t>
        </w:r>
        <w:proofErr w:type="gramStart"/>
        <w:r>
          <w:rPr>
            <w:rFonts w:ascii="Arial" w:hAnsi="Arial" w:cs="Arial"/>
            <w:sz w:val="24"/>
            <w:szCs w:val="24"/>
          </w:rPr>
          <w:t>a</w:t>
        </w:r>
        <w:proofErr w:type="gramEnd"/>
        <w:r>
          <w:rPr>
            <w:rFonts w:ascii="Arial" w:hAnsi="Arial" w:cs="Arial"/>
            <w:sz w:val="24"/>
            <w:szCs w:val="24"/>
          </w:rPr>
          <w:t xml:space="preserve"> URN (Uniform Resource Name) to a value. The URN might </w:t>
        </w:r>
        <w:r w:rsidR="00BE65E1">
          <w:rPr>
            <w:rFonts w:ascii="Arial" w:hAnsi="Arial" w:cs="Arial"/>
            <w:sz w:val="24"/>
            <w:szCs w:val="24"/>
          </w:rPr>
          <w:t xml:space="preserve">represent a </w:t>
        </w:r>
        <w:proofErr w:type="spellStart"/>
        <w:r w:rsidR="00BE65E1">
          <w:rPr>
            <w:rFonts w:ascii="Arial" w:hAnsi="Arial" w:cs="Arial"/>
            <w:sz w:val="24"/>
            <w:szCs w:val="24"/>
          </w:rPr>
          <w:t>thingmark</w:t>
        </w:r>
        <w:proofErr w:type="spellEnd"/>
        <w:r w:rsidR="00BE65E1">
          <w:rPr>
            <w:rFonts w:ascii="Arial" w:hAnsi="Arial" w:cs="Arial"/>
            <w:sz w:val="24"/>
            <w:szCs w:val="24"/>
          </w:rPr>
          <w:t xml:space="preserve">. The value might be </w:t>
        </w:r>
      </w:ins>
      <w:ins w:id="5" w:author="Steve Ghee" w:date="2021-06-29T12:00:00Z">
        <w:r w:rsidR="00BE65E1">
          <w:rPr>
            <w:rFonts w:ascii="Arial" w:hAnsi="Arial" w:cs="Arial"/>
            <w:sz w:val="24"/>
            <w:szCs w:val="24"/>
          </w:rPr>
          <w:t xml:space="preserve">a reference to an Experience.  When you publish an experience from within Studio, a </w:t>
        </w:r>
        <w:r w:rsidR="00993215">
          <w:rPr>
            <w:rFonts w:ascii="Arial" w:hAnsi="Arial" w:cs="Arial"/>
            <w:sz w:val="24"/>
            <w:szCs w:val="24"/>
          </w:rPr>
          <w:t xml:space="preserve">link is made between the </w:t>
        </w:r>
        <w:proofErr w:type="spellStart"/>
        <w:r w:rsidR="00993215">
          <w:rPr>
            <w:rFonts w:ascii="Arial" w:hAnsi="Arial" w:cs="Arial"/>
            <w:sz w:val="24"/>
            <w:szCs w:val="24"/>
          </w:rPr>
          <w:t>thingmark</w:t>
        </w:r>
        <w:proofErr w:type="spellEnd"/>
        <w:r w:rsidR="00993215">
          <w:rPr>
            <w:rFonts w:ascii="Arial" w:hAnsi="Arial" w:cs="Arial"/>
            <w:sz w:val="24"/>
            <w:szCs w:val="24"/>
          </w:rPr>
          <w:t xml:space="preserve"> and the experience</w:t>
        </w:r>
      </w:ins>
      <w:ins w:id="6" w:author="Steve Ghee" w:date="2021-06-29T12:15:00Z">
        <w:r w:rsidR="00000A21">
          <w:rPr>
            <w:rFonts w:ascii="Arial" w:hAnsi="Arial" w:cs="Arial"/>
            <w:sz w:val="24"/>
            <w:szCs w:val="24"/>
          </w:rPr>
          <w:t xml:space="preserve">. See (1) </w:t>
        </w:r>
        <w:proofErr w:type="spellStart"/>
        <w:proofErr w:type="gramStart"/>
        <w:r w:rsidR="00000A21">
          <w:rPr>
            <w:rFonts w:ascii="Arial" w:hAnsi="Arial" w:cs="Arial"/>
            <w:sz w:val="24"/>
            <w:szCs w:val="24"/>
          </w:rPr>
          <w:t>below</w:t>
        </w:r>
      </w:ins>
      <w:ins w:id="7" w:author="Steve Ghee" w:date="2021-06-29T12:17:00Z">
        <w:r w:rsidR="00FF56D9">
          <w:rPr>
            <w:rFonts w:ascii="Arial" w:hAnsi="Arial" w:cs="Arial"/>
            <w:sz w:val="24"/>
            <w:szCs w:val="24"/>
          </w:rPr>
          <w:t>,left</w:t>
        </w:r>
      </w:ins>
      <w:proofErr w:type="spellEnd"/>
      <w:proofErr w:type="gramEnd"/>
      <w:ins w:id="8" w:author="Steve Ghee" w:date="2021-06-29T12:15:00Z">
        <w:r w:rsidR="00000A21">
          <w:rPr>
            <w:rFonts w:ascii="Arial" w:hAnsi="Arial" w:cs="Arial"/>
            <w:sz w:val="24"/>
            <w:szCs w:val="24"/>
          </w:rPr>
          <w:t>.</w:t>
        </w:r>
      </w:ins>
    </w:p>
    <w:p w14:paraId="3C9A83E3" w14:textId="348032B5" w:rsidR="00993215" w:rsidRPr="00F73EBF" w:rsidRDefault="00941BF9" w:rsidP="00D105FD">
      <w:pPr>
        <w:rPr>
          <w:rFonts w:ascii="Arial" w:hAnsi="Arial" w:cs="Arial"/>
          <w:sz w:val="24"/>
          <w:szCs w:val="24"/>
        </w:rPr>
      </w:pPr>
      <w:ins w:id="9" w:author="Steve Ghee" w:date="2021-06-29T12:15:00Z">
        <w:r>
          <w:rPr>
            <w:rFonts w:ascii="Arial" w:hAnsi="Arial" w:cs="Arial"/>
            <w:noProof/>
            <w:sz w:val="24"/>
            <w:szCs w:val="24"/>
          </w:rPr>
          <w:drawing>
            <wp:inline distT="0" distB="0" distL="0" distR="0" wp14:anchorId="35260998" wp14:editId="3D79CCED">
              <wp:extent cx="5943600" cy="1352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rs.jpg"/>
                      <pic:cNvPicPr/>
                    </pic:nvPicPr>
                    <pic:blipFill rotWithShape="1">
                      <a:blip r:embed="rId10" cstate="print">
                        <a:extLst>
                          <a:ext uri="{28A0092B-C50C-407E-A947-70E740481C1C}">
                            <a14:useLocalDpi xmlns:a14="http://schemas.microsoft.com/office/drawing/2010/main" val="0"/>
                          </a:ext>
                        </a:extLst>
                      </a:blip>
                      <a:srcRect t="63757" b="13088"/>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ins>
    </w:p>
    <w:p w14:paraId="4014F055" w14:textId="24A0E5DD" w:rsidR="00FF56D9" w:rsidRDefault="00000A21" w:rsidP="00D105FD">
      <w:pPr>
        <w:rPr>
          <w:ins w:id="10" w:author="Steve Ghee" w:date="2021-06-29T12:18:00Z"/>
          <w:rFonts w:ascii="Arial" w:hAnsi="Arial" w:cs="Arial"/>
          <w:sz w:val="24"/>
          <w:szCs w:val="24"/>
        </w:rPr>
      </w:pPr>
      <w:ins w:id="11" w:author="Steve Ghee" w:date="2021-06-29T12:15:00Z">
        <w:r>
          <w:rPr>
            <w:rFonts w:ascii="Arial" w:hAnsi="Arial" w:cs="Arial"/>
            <w:sz w:val="24"/>
            <w:szCs w:val="24"/>
          </w:rPr>
          <w:t xml:space="preserve">When publishing other experiences, you have the option to use the same </w:t>
        </w:r>
      </w:ins>
      <w:ins w:id="12" w:author="Steve Ghee" w:date="2021-06-29T12:16:00Z">
        <w:r>
          <w:rPr>
            <w:rFonts w:ascii="Arial" w:hAnsi="Arial" w:cs="Arial"/>
            <w:sz w:val="24"/>
            <w:szCs w:val="24"/>
          </w:rPr>
          <w:t xml:space="preserve">or different </w:t>
        </w:r>
        <w:proofErr w:type="spellStart"/>
        <w:r>
          <w:rPr>
            <w:rFonts w:ascii="Arial" w:hAnsi="Arial" w:cs="Arial"/>
            <w:sz w:val="24"/>
            <w:szCs w:val="24"/>
          </w:rPr>
          <w:t>thingmark</w:t>
        </w:r>
        <w:proofErr w:type="spellEnd"/>
        <w:r>
          <w:rPr>
            <w:rFonts w:ascii="Arial" w:hAnsi="Arial" w:cs="Arial"/>
            <w:sz w:val="24"/>
            <w:szCs w:val="24"/>
          </w:rPr>
          <w:t xml:space="preserve">. An example of using the same </w:t>
        </w:r>
        <w:proofErr w:type="spellStart"/>
        <w:r>
          <w:rPr>
            <w:rFonts w:ascii="Arial" w:hAnsi="Arial" w:cs="Arial"/>
            <w:sz w:val="24"/>
            <w:szCs w:val="24"/>
          </w:rPr>
          <w:t>thingmark</w:t>
        </w:r>
        <w:proofErr w:type="spellEnd"/>
        <w:r>
          <w:rPr>
            <w:rFonts w:ascii="Arial" w:hAnsi="Arial" w:cs="Arial"/>
            <w:sz w:val="24"/>
            <w:szCs w:val="24"/>
          </w:rPr>
          <w:t xml:space="preserve"> might be that you have created a</w:t>
        </w:r>
        <w:r w:rsidR="009631D2">
          <w:rPr>
            <w:rFonts w:ascii="Arial" w:hAnsi="Arial" w:cs="Arial"/>
            <w:sz w:val="24"/>
            <w:szCs w:val="24"/>
          </w:rPr>
          <w:t xml:space="preserve">n Operational AR experience and a Service AR experience.  They are different experiences – different content etc., - but they are linked to the same </w:t>
        </w:r>
        <w:proofErr w:type="spellStart"/>
        <w:r w:rsidR="009631D2">
          <w:rPr>
            <w:rFonts w:ascii="Arial" w:hAnsi="Arial" w:cs="Arial"/>
            <w:sz w:val="24"/>
            <w:szCs w:val="24"/>
          </w:rPr>
          <w:t>thingmark</w:t>
        </w:r>
        <w:proofErr w:type="spellEnd"/>
        <w:r w:rsidR="009631D2">
          <w:rPr>
            <w:rFonts w:ascii="Arial" w:hAnsi="Arial" w:cs="Arial"/>
            <w:sz w:val="24"/>
            <w:szCs w:val="24"/>
          </w:rPr>
          <w:t xml:space="preserve"> </w:t>
        </w:r>
      </w:ins>
      <w:ins w:id="13" w:author="Steve Ghee" w:date="2021-06-29T12:17:00Z">
        <w:r w:rsidR="00FF56D9">
          <w:rPr>
            <w:rFonts w:ascii="Arial" w:hAnsi="Arial" w:cs="Arial"/>
            <w:sz w:val="24"/>
            <w:szCs w:val="24"/>
          </w:rPr>
          <w:t>w</w:t>
        </w:r>
      </w:ins>
      <w:ins w:id="14" w:author="Steve Ghee" w:date="2021-06-29T12:16:00Z">
        <w:r w:rsidR="009631D2">
          <w:rPr>
            <w:rFonts w:ascii="Arial" w:hAnsi="Arial" w:cs="Arial"/>
            <w:sz w:val="24"/>
            <w:szCs w:val="24"/>
          </w:rPr>
          <w:t>hich is linked to a specific product</w:t>
        </w:r>
        <w:r w:rsidR="00FF56D9">
          <w:rPr>
            <w:rFonts w:ascii="Arial" w:hAnsi="Arial" w:cs="Arial"/>
            <w:sz w:val="24"/>
            <w:szCs w:val="24"/>
          </w:rPr>
          <w:t>, perhaps eve</w:t>
        </w:r>
      </w:ins>
      <w:ins w:id="15" w:author="Steve Ghee" w:date="2021-06-29T12:17:00Z">
        <w:r w:rsidR="00FF56D9">
          <w:rPr>
            <w:rFonts w:ascii="Arial" w:hAnsi="Arial" w:cs="Arial"/>
            <w:sz w:val="24"/>
            <w:szCs w:val="24"/>
          </w:rPr>
          <w:t xml:space="preserve">n a specific serial numbered product.  This example (2) appears above, right – a single </w:t>
        </w:r>
        <w:proofErr w:type="spellStart"/>
        <w:r w:rsidR="00FF56D9">
          <w:rPr>
            <w:rFonts w:ascii="Arial" w:hAnsi="Arial" w:cs="Arial"/>
            <w:sz w:val="24"/>
            <w:szCs w:val="24"/>
          </w:rPr>
          <w:t>thingmark</w:t>
        </w:r>
        <w:proofErr w:type="spellEnd"/>
        <w:r w:rsidR="00FF56D9">
          <w:rPr>
            <w:rFonts w:ascii="Arial" w:hAnsi="Arial" w:cs="Arial"/>
            <w:sz w:val="24"/>
            <w:szCs w:val="24"/>
          </w:rPr>
          <w:t xml:space="preserve"> that links to two experiences. View will ask you which one to run if you scan this </w:t>
        </w:r>
        <w:proofErr w:type="spellStart"/>
        <w:r w:rsidR="00FF56D9">
          <w:rPr>
            <w:rFonts w:ascii="Arial" w:hAnsi="Arial" w:cs="Arial"/>
            <w:sz w:val="24"/>
            <w:szCs w:val="24"/>
          </w:rPr>
          <w:t>thingmark</w:t>
        </w:r>
        <w:proofErr w:type="spellEnd"/>
        <w:r w:rsidR="00FF56D9">
          <w:rPr>
            <w:rFonts w:ascii="Arial" w:hAnsi="Arial" w:cs="Arial"/>
            <w:sz w:val="24"/>
            <w:szCs w:val="24"/>
          </w:rPr>
          <w:t>.</w:t>
        </w:r>
      </w:ins>
    </w:p>
    <w:p w14:paraId="4B9F0B3A" w14:textId="0B2EFCAF" w:rsidR="00FF56D9" w:rsidRDefault="00FF56D9" w:rsidP="00D105FD">
      <w:pPr>
        <w:rPr>
          <w:ins w:id="16" w:author="Steve Ghee" w:date="2021-06-29T12:18:00Z"/>
          <w:rFonts w:ascii="Arial" w:hAnsi="Arial" w:cs="Arial"/>
          <w:sz w:val="24"/>
          <w:szCs w:val="24"/>
        </w:rPr>
      </w:pPr>
      <w:ins w:id="17" w:author="Steve Ghee" w:date="2021-06-29T12:18:00Z">
        <w:r>
          <w:rPr>
            <w:rFonts w:ascii="Arial" w:hAnsi="Arial" w:cs="Arial"/>
            <w:sz w:val="24"/>
            <w:szCs w:val="24"/>
          </w:rPr>
          <w:t>The IRS is in fact a very flexible and generic mapping tool</w:t>
        </w:r>
        <w:r w:rsidR="00C12295">
          <w:rPr>
            <w:rFonts w:ascii="Arial" w:hAnsi="Arial" w:cs="Arial"/>
            <w:sz w:val="24"/>
            <w:szCs w:val="24"/>
          </w:rPr>
          <w:t xml:space="preserve">, and you can </w:t>
        </w:r>
      </w:ins>
      <w:ins w:id="18" w:author="Steve Ghee" w:date="2021-06-29T12:19:00Z">
        <w:r w:rsidR="00C12295">
          <w:rPr>
            <w:rFonts w:ascii="Arial" w:hAnsi="Arial" w:cs="Arial"/>
            <w:sz w:val="24"/>
            <w:szCs w:val="24"/>
          </w:rPr>
          <w:t xml:space="preserve">create very rich collections of data. In the example (3) below, we show how </w:t>
        </w:r>
        <w:proofErr w:type="gramStart"/>
        <w:r w:rsidR="00C12295">
          <w:rPr>
            <w:rFonts w:ascii="Arial" w:hAnsi="Arial" w:cs="Arial"/>
            <w:sz w:val="24"/>
            <w:szCs w:val="24"/>
          </w:rPr>
          <w:t>a</w:t>
        </w:r>
        <w:proofErr w:type="gramEnd"/>
        <w:r w:rsidR="00C12295">
          <w:rPr>
            <w:rFonts w:ascii="Arial" w:hAnsi="Arial" w:cs="Arial"/>
            <w:sz w:val="24"/>
            <w:szCs w:val="24"/>
          </w:rPr>
          <w:t xml:space="preserve"> URN (a </w:t>
        </w:r>
        <w:proofErr w:type="spellStart"/>
        <w:r w:rsidR="00C12295">
          <w:rPr>
            <w:rFonts w:ascii="Arial" w:hAnsi="Arial" w:cs="Arial"/>
            <w:sz w:val="24"/>
            <w:szCs w:val="24"/>
          </w:rPr>
          <w:t>thingmark</w:t>
        </w:r>
        <w:proofErr w:type="spellEnd"/>
        <w:r w:rsidR="00C12295">
          <w:rPr>
            <w:rFonts w:ascii="Arial" w:hAnsi="Arial" w:cs="Arial"/>
            <w:sz w:val="24"/>
            <w:szCs w:val="24"/>
          </w:rPr>
          <w:t xml:space="preserve"> in this example) can be mapped to an intermediate </w:t>
        </w:r>
      </w:ins>
      <w:ins w:id="19" w:author="Steve Ghee" w:date="2021-06-29T12:20:00Z">
        <w:r w:rsidR="00A41B42">
          <w:rPr>
            <w:rFonts w:ascii="Arial" w:hAnsi="Arial" w:cs="Arial"/>
            <w:sz w:val="24"/>
            <w:szCs w:val="24"/>
          </w:rPr>
          <w:t>item (another URN) which in turn is mapped to the experience but also a couple of property values.</w:t>
        </w:r>
      </w:ins>
    </w:p>
    <w:p w14:paraId="34553D7C" w14:textId="3B7EE034" w:rsidR="00FF56D9" w:rsidRDefault="00FF56D9" w:rsidP="00D105FD">
      <w:pPr>
        <w:rPr>
          <w:ins w:id="20" w:author="Steve Ghee" w:date="2021-06-29T12:20:00Z"/>
          <w:rFonts w:ascii="Arial" w:hAnsi="Arial" w:cs="Arial"/>
          <w:noProof/>
          <w:sz w:val="24"/>
          <w:szCs w:val="24"/>
        </w:rPr>
      </w:pPr>
      <w:ins w:id="21" w:author="Steve Ghee" w:date="2021-06-29T12:18:00Z">
        <w:r>
          <w:rPr>
            <w:rFonts w:ascii="Arial" w:hAnsi="Arial" w:cs="Arial"/>
            <w:noProof/>
            <w:sz w:val="24"/>
            <w:szCs w:val="24"/>
          </w:rPr>
          <w:drawing>
            <wp:inline distT="0" distB="0" distL="0" distR="0" wp14:anchorId="2C767FA1" wp14:editId="74CF37E8">
              <wp:extent cx="5943600" cy="1352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rs.jpg"/>
                      <pic:cNvPicPr/>
                    </pic:nvPicPr>
                    <pic:blipFill rotWithShape="1">
                      <a:blip r:embed="rId10" cstate="print">
                        <a:extLst>
                          <a:ext uri="{28A0092B-C50C-407E-A947-70E740481C1C}">
                            <a14:useLocalDpi xmlns:a14="http://schemas.microsoft.com/office/drawing/2010/main" val="0"/>
                          </a:ext>
                        </a:extLst>
                      </a:blip>
                      <a:srcRect l="-1042" t="30900" r="1042" b="45945"/>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ins>
    </w:p>
    <w:p w14:paraId="0D6BFA9E" w14:textId="027A3D12" w:rsidR="00797209" w:rsidRDefault="00797209" w:rsidP="00D105FD">
      <w:pPr>
        <w:rPr>
          <w:ins w:id="22" w:author="Steve Ghee" w:date="2021-06-29T12:20:00Z"/>
          <w:rFonts w:ascii="Arial" w:hAnsi="Arial" w:cs="Arial"/>
          <w:noProof/>
          <w:sz w:val="24"/>
          <w:szCs w:val="24"/>
        </w:rPr>
      </w:pPr>
    </w:p>
    <w:p w14:paraId="10E95A39" w14:textId="25F5CE5D" w:rsidR="006F59BF" w:rsidDel="003378C4" w:rsidRDefault="00797209" w:rsidP="00D105FD">
      <w:pPr>
        <w:rPr>
          <w:del w:id="23" w:author="Steve Ghee" w:date="2021-06-29T12:21:00Z"/>
          <w:rFonts w:ascii="Arial" w:hAnsi="Arial" w:cs="Arial"/>
          <w:noProof/>
          <w:sz w:val="24"/>
          <w:szCs w:val="24"/>
        </w:rPr>
      </w:pPr>
      <w:ins w:id="24" w:author="Steve Ghee" w:date="2021-06-29T12:20:00Z">
        <w:r>
          <w:rPr>
            <w:rFonts w:ascii="Arial" w:hAnsi="Arial" w:cs="Arial"/>
            <w:noProof/>
            <w:sz w:val="24"/>
            <w:szCs w:val="24"/>
          </w:rPr>
          <w:t xml:space="preserve">When this thingmark is scanned, the IRS will </w:t>
        </w:r>
      </w:ins>
      <w:ins w:id="25" w:author="Steve Ghee" w:date="2021-06-29T12:21:00Z">
        <w:r>
          <w:rPr>
            <w:rFonts w:ascii="Arial" w:hAnsi="Arial" w:cs="Arial"/>
            <w:noProof/>
            <w:sz w:val="24"/>
            <w:szCs w:val="24"/>
          </w:rPr>
          <w:t xml:space="preserve">traverse this structure, collecting all the values along the way.  </w:t>
        </w:r>
      </w:ins>
      <w:del w:id="26" w:author="Steve Ghee" w:date="2021-06-29T12:21:00Z">
        <w:r w:rsidR="00CB5511" w:rsidDel="003378C4">
          <w:rPr>
            <w:rFonts w:ascii="Arial" w:hAnsi="Arial" w:cs="Arial"/>
            <w:sz w:val="24"/>
            <w:szCs w:val="24"/>
          </w:rPr>
          <w:delText xml:space="preserve">The IRS works in the following way: </w:delText>
        </w:r>
        <w:r w:rsidR="00014345" w:rsidDel="003378C4">
          <w:rPr>
            <w:rFonts w:ascii="Arial" w:hAnsi="Arial" w:cs="Arial"/>
            <w:sz w:val="24"/>
            <w:szCs w:val="24"/>
          </w:rPr>
          <w:delText xml:space="preserve">From right to left on the </w:delText>
        </w:r>
        <w:r w:rsidR="00833BAB" w:rsidDel="003378C4">
          <w:rPr>
            <w:rFonts w:ascii="Arial" w:hAnsi="Arial" w:cs="Arial"/>
            <w:sz w:val="24"/>
            <w:szCs w:val="24"/>
          </w:rPr>
          <w:delText xml:space="preserve">diagram, you scan a ThingMark. That ThingMark maps to </w:delText>
        </w:r>
        <w:r w:rsidR="00C332FA" w:rsidDel="003378C4">
          <w:rPr>
            <w:rFonts w:ascii="Arial" w:hAnsi="Arial" w:cs="Arial"/>
            <w:sz w:val="24"/>
            <w:szCs w:val="24"/>
          </w:rPr>
          <w:delText>the</w:delText>
        </w:r>
        <w:r w:rsidR="00833BAB" w:rsidDel="003378C4">
          <w:rPr>
            <w:rFonts w:ascii="Arial" w:hAnsi="Arial" w:cs="Arial"/>
            <w:sz w:val="24"/>
            <w:szCs w:val="24"/>
          </w:rPr>
          <w:delText xml:space="preserve"> </w:delText>
        </w:r>
        <w:r w:rsidR="00E84290" w:rsidDel="003378C4">
          <w:rPr>
            <w:rFonts w:ascii="Arial" w:hAnsi="Arial" w:cs="Arial"/>
            <w:sz w:val="24"/>
            <w:szCs w:val="24"/>
          </w:rPr>
          <w:delText>URN (Uniform Resource Name)</w:delText>
        </w:r>
        <w:r w:rsidR="00C332FA" w:rsidDel="003378C4">
          <w:rPr>
            <w:rFonts w:ascii="Arial" w:hAnsi="Arial" w:cs="Arial"/>
            <w:sz w:val="24"/>
            <w:szCs w:val="24"/>
          </w:rPr>
          <w:delText xml:space="preserve"> of a Thing that </w:delText>
        </w:r>
        <w:r w:rsidR="00C35355" w:rsidDel="003378C4">
          <w:rPr>
            <w:rFonts w:ascii="Arial" w:hAnsi="Arial" w:cs="Arial"/>
            <w:sz w:val="24"/>
            <w:szCs w:val="24"/>
          </w:rPr>
          <w:delText>holds the specific configuration of a</w:delText>
        </w:r>
        <w:r w:rsidR="00C332FA" w:rsidDel="003378C4">
          <w:rPr>
            <w:rFonts w:ascii="Arial" w:hAnsi="Arial" w:cs="Arial"/>
            <w:sz w:val="24"/>
            <w:szCs w:val="24"/>
          </w:rPr>
          <w:delText xml:space="preserve"> Thing Template. That Thing Template then maps to a published experience</w:delText>
        </w:r>
        <w:r w:rsidR="00C35355" w:rsidDel="003378C4">
          <w:rPr>
            <w:rFonts w:ascii="Arial" w:hAnsi="Arial" w:cs="Arial"/>
            <w:sz w:val="24"/>
            <w:szCs w:val="24"/>
          </w:rPr>
          <w:delText>, giving you your configured experience.</w:delText>
        </w:r>
        <w:r w:rsidR="00123C7D" w:rsidDel="003378C4">
          <w:rPr>
            <w:rFonts w:ascii="Arial" w:hAnsi="Arial" w:cs="Arial"/>
            <w:sz w:val="24"/>
            <w:szCs w:val="24"/>
          </w:rPr>
          <w:delText xml:space="preserve"> This tutorial will walk you through the steps of creating the mappings of your experience from left to right on the graph.</w:delText>
        </w:r>
      </w:del>
    </w:p>
    <w:p w14:paraId="32656EAA" w14:textId="56B1B7B5" w:rsidR="003B6135" w:rsidRDefault="00123C7D" w:rsidP="545F6642">
      <w:pPr>
        <w:rPr>
          <w:rFonts w:ascii="Arial" w:hAnsi="Arial" w:cs="Arial"/>
          <w:sz w:val="24"/>
          <w:szCs w:val="24"/>
        </w:rPr>
      </w:pPr>
      <w:commentRangeStart w:id="27"/>
      <w:commentRangeStart w:id="28"/>
      <w:commentRangeStart w:id="29"/>
      <w:del w:id="30" w:author="Steve Ghee" w:date="2021-06-28T21:17:00Z">
        <w:r w:rsidDel="000D37B9">
          <w:rPr>
            <w:noProof/>
          </w:rPr>
          <w:drawing>
            <wp:inline distT="0" distB="0" distL="0" distR="0" wp14:anchorId="31756AC3" wp14:editId="11096342">
              <wp:extent cx="5943600" cy="1389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del>
      <w:commentRangeEnd w:id="27"/>
      <w:del w:id="31" w:author="Steve Ghee" w:date="2021-06-28T21:20:00Z">
        <w:r w:rsidDel="00EE5380">
          <w:rPr>
            <w:rStyle w:val="CommentReference"/>
          </w:rPr>
          <w:commentReference w:id="27"/>
        </w:r>
        <w:commentRangeEnd w:id="28"/>
        <w:r w:rsidDel="00EE5380">
          <w:rPr>
            <w:rStyle w:val="CommentReference"/>
          </w:rPr>
          <w:commentReference w:id="28"/>
        </w:r>
        <w:commentRangeEnd w:id="29"/>
        <w:r w:rsidDel="00EE5380">
          <w:rPr>
            <w:rStyle w:val="CommentReference"/>
          </w:rPr>
          <w:commentReference w:id="29"/>
        </w:r>
      </w:del>
      <w:r w:rsidR="003378C4">
        <w:rPr>
          <w:rFonts w:ascii="Arial" w:hAnsi="Arial" w:cs="Arial"/>
          <w:sz w:val="24"/>
          <w:szCs w:val="24"/>
        </w:rPr>
        <w:t>T</w:t>
      </w:r>
      <w:r w:rsidR="0828E4BE" w:rsidRPr="00952AAE">
        <w:rPr>
          <w:rFonts w:ascii="Arial" w:hAnsi="Arial" w:cs="Arial"/>
          <w:sz w:val="24"/>
          <w:szCs w:val="24"/>
          <w:rPrChange w:id="32" w:author="Steve Ghee" w:date="2021-06-28T21:05:00Z">
            <w:rPr/>
          </w:rPrChange>
        </w:rPr>
        <w:t xml:space="preserve">he various URNs that are visited are gathered, and their </w:t>
      </w:r>
      <w:r w:rsidR="0828E4BE" w:rsidRPr="00952AAE">
        <w:rPr>
          <w:rFonts w:ascii="Arial" w:hAnsi="Arial" w:cs="Arial"/>
          <w:sz w:val="24"/>
          <w:szCs w:val="24"/>
          <w:rPrChange w:id="33" w:author="Steve Ghee" w:date="2021-06-28T21:05:00Z">
            <w:rPr/>
          </w:rPrChange>
        </w:rPr>
        <w:lastRenderedPageBreak/>
        <w:t>propert</w:t>
      </w:r>
      <w:r w:rsidR="0AE64AB9" w:rsidRPr="00952AAE">
        <w:rPr>
          <w:rFonts w:ascii="Arial" w:hAnsi="Arial" w:cs="Arial"/>
          <w:sz w:val="24"/>
          <w:szCs w:val="24"/>
          <w:rPrChange w:id="34" w:author="Steve Ghee" w:date="2021-06-28T21:05:00Z">
            <w:rPr/>
          </w:rPrChange>
        </w:rPr>
        <w:t>ies – the ‘value’ - is delivered in the result.  In some</w:t>
      </w:r>
      <w:r w:rsidR="0048758D">
        <w:rPr>
          <w:rFonts w:ascii="Arial" w:hAnsi="Arial" w:cs="Arial"/>
          <w:sz w:val="24"/>
          <w:szCs w:val="24"/>
        </w:rPr>
        <w:t xml:space="preserve"> </w:t>
      </w:r>
      <w:r w:rsidR="0AE64AB9" w:rsidRPr="00952AAE">
        <w:rPr>
          <w:rFonts w:ascii="Arial" w:hAnsi="Arial" w:cs="Arial"/>
          <w:sz w:val="24"/>
          <w:szCs w:val="24"/>
          <w:rPrChange w:id="35" w:author="Steve Ghee" w:date="2021-06-28T21:05:00Z">
            <w:rPr/>
          </w:rPrChange>
        </w:rPr>
        <w:t>cases, the value may be used as a parameter e.g</w:t>
      </w:r>
      <w:r w:rsidR="003378C4">
        <w:rPr>
          <w:rFonts w:ascii="Arial" w:hAnsi="Arial" w:cs="Arial"/>
          <w:sz w:val="24"/>
          <w:szCs w:val="24"/>
        </w:rPr>
        <w:t>.</w:t>
      </w:r>
      <w:r w:rsidR="0AE64AB9" w:rsidRPr="00952AAE">
        <w:rPr>
          <w:rFonts w:ascii="Arial" w:hAnsi="Arial" w:cs="Arial"/>
          <w:sz w:val="24"/>
          <w:szCs w:val="24"/>
          <w:rPrChange w:id="36" w:author="Steve Ghee" w:date="2021-06-28T21:05:00Z">
            <w:rPr/>
          </w:rPrChange>
        </w:rPr>
        <w:t xml:space="preserve"> the value being substituted </w:t>
      </w:r>
      <w:r w:rsidR="709F53B5" w:rsidRPr="00952AAE">
        <w:rPr>
          <w:rFonts w:ascii="Arial" w:hAnsi="Arial" w:cs="Arial"/>
          <w:sz w:val="24"/>
          <w:szCs w:val="24"/>
          <w:rPrChange w:id="37" w:author="Steve Ghee" w:date="2021-06-28T21:05:00Z">
            <w:rPr/>
          </w:rPrChange>
        </w:rPr>
        <w:t xml:space="preserve">for the name if referenced in the result. </w:t>
      </w:r>
      <w:r w:rsidR="00BE5F34">
        <w:rPr>
          <w:rFonts w:ascii="Arial" w:hAnsi="Arial" w:cs="Arial"/>
          <w:sz w:val="24"/>
          <w:szCs w:val="24"/>
        </w:rPr>
        <w:t xml:space="preserve">In the example above, the </w:t>
      </w:r>
      <w:r w:rsidR="000026E2">
        <w:rPr>
          <w:rFonts w:ascii="Arial" w:hAnsi="Arial" w:cs="Arial"/>
          <w:sz w:val="24"/>
          <w:szCs w:val="24"/>
        </w:rPr>
        <w:t xml:space="preserve">property </w:t>
      </w:r>
      <w:r w:rsidR="00BE5F34">
        <w:rPr>
          <w:rFonts w:ascii="Arial" w:hAnsi="Arial" w:cs="Arial"/>
          <w:sz w:val="24"/>
          <w:szCs w:val="24"/>
        </w:rPr>
        <w:t xml:space="preserve">values collected </w:t>
      </w:r>
      <w:r w:rsidR="000026E2">
        <w:rPr>
          <w:rFonts w:ascii="Arial" w:hAnsi="Arial" w:cs="Arial"/>
          <w:sz w:val="24"/>
          <w:szCs w:val="24"/>
        </w:rPr>
        <w:t>may represent</w:t>
      </w:r>
      <w:del w:id="38" w:author="Steve Ghee" w:date="2021-06-29T13:16:00Z">
        <w:r w:rsidR="000026E2" w:rsidDel="00351FA3">
          <w:rPr>
            <w:rFonts w:ascii="Arial" w:hAnsi="Arial" w:cs="Arial"/>
            <w:sz w:val="24"/>
            <w:szCs w:val="24"/>
          </w:rPr>
          <w:delText xml:space="preserve"> the </w:delText>
        </w:r>
        <w:r w:rsidR="009F280C" w:rsidDel="00351FA3">
          <w:rPr>
            <w:rFonts w:ascii="Arial" w:hAnsi="Arial" w:cs="Arial"/>
            <w:sz w:val="24"/>
            <w:szCs w:val="24"/>
          </w:rPr>
          <w:delText>some</w:delText>
        </w:r>
      </w:del>
      <w:r w:rsidR="009F280C">
        <w:rPr>
          <w:rFonts w:ascii="Arial" w:hAnsi="Arial" w:cs="Arial"/>
          <w:sz w:val="24"/>
          <w:szCs w:val="24"/>
        </w:rPr>
        <w:t xml:space="preserve"> attributes of the model (let</w:t>
      </w:r>
      <w:ins w:id="39" w:author="Steve Ghee" w:date="2021-06-29T13:16:00Z">
        <w:r w:rsidR="00351FA3">
          <w:rPr>
            <w:rFonts w:ascii="Arial" w:hAnsi="Arial" w:cs="Arial"/>
            <w:sz w:val="24"/>
            <w:szCs w:val="24"/>
          </w:rPr>
          <w:t>’</w:t>
        </w:r>
      </w:ins>
      <w:r w:rsidR="009F280C">
        <w:rPr>
          <w:rFonts w:ascii="Arial" w:hAnsi="Arial" w:cs="Arial"/>
          <w:sz w:val="24"/>
          <w:szCs w:val="24"/>
        </w:rPr>
        <w:t xml:space="preserve">s say the color and price), and these values can be passed into the experience when it is launched. </w:t>
      </w:r>
      <w:r w:rsidR="709F53B5" w:rsidRPr="00952AAE">
        <w:rPr>
          <w:rFonts w:ascii="Arial" w:hAnsi="Arial" w:cs="Arial"/>
          <w:sz w:val="24"/>
          <w:szCs w:val="24"/>
          <w:rPrChange w:id="40" w:author="Steve Ghee" w:date="2021-06-28T21:05:00Z">
            <w:rPr/>
          </w:rPrChange>
        </w:rPr>
        <w:t xml:space="preserve"> </w:t>
      </w:r>
    </w:p>
    <w:p w14:paraId="6EAC97A8" w14:textId="6DEE4A2D" w:rsidR="000D37B9" w:rsidDel="00566CB1" w:rsidRDefault="00EE5380" w:rsidP="545F6642">
      <w:pPr>
        <w:rPr>
          <w:del w:id="41" w:author="Steve Ghee" w:date="2021-06-29T12:45:00Z"/>
          <w:noProof/>
        </w:rPr>
      </w:pPr>
      <w:r w:rsidRPr="009863A9">
        <w:rPr>
          <w:rFonts w:ascii="Arial" w:hAnsi="Arial" w:cs="Arial"/>
          <w:sz w:val="24"/>
          <w:szCs w:val="24"/>
        </w:rPr>
        <w:t xml:space="preserve">In </w:t>
      </w:r>
      <w:r w:rsidR="00C5202A">
        <w:rPr>
          <w:rFonts w:ascii="Arial" w:hAnsi="Arial" w:cs="Arial"/>
          <w:sz w:val="24"/>
          <w:szCs w:val="24"/>
        </w:rPr>
        <w:t>the final example below</w:t>
      </w:r>
      <w:r w:rsidRPr="009863A9">
        <w:rPr>
          <w:rFonts w:ascii="Arial" w:hAnsi="Arial" w:cs="Arial"/>
          <w:sz w:val="24"/>
          <w:szCs w:val="24"/>
        </w:rPr>
        <w:t xml:space="preserve">, </w:t>
      </w:r>
      <w:r w:rsidR="003B6135">
        <w:rPr>
          <w:rFonts w:ascii="Arial" w:hAnsi="Arial" w:cs="Arial"/>
          <w:sz w:val="24"/>
          <w:szCs w:val="24"/>
        </w:rPr>
        <w:t>you see another property of the IRS</w:t>
      </w:r>
      <w:r w:rsidRPr="009863A9">
        <w:rPr>
          <w:rFonts w:ascii="Arial" w:hAnsi="Arial" w:cs="Arial"/>
          <w:sz w:val="24"/>
          <w:szCs w:val="24"/>
        </w:rPr>
        <w:t>.</w:t>
      </w:r>
      <w:r w:rsidR="003B6135">
        <w:rPr>
          <w:rFonts w:ascii="Arial" w:hAnsi="Arial" w:cs="Arial"/>
          <w:sz w:val="24"/>
          <w:szCs w:val="24"/>
        </w:rPr>
        <w:t xml:space="preserve">  The path to the value </w:t>
      </w:r>
      <w:r w:rsidR="002224AD">
        <w:rPr>
          <w:rFonts w:ascii="Arial" w:hAnsi="Arial" w:cs="Arial"/>
          <w:sz w:val="24"/>
          <w:szCs w:val="24"/>
        </w:rPr>
        <w:t>does not have to be unique e</w:t>
      </w:r>
      <w:del w:id="42" w:author="Steve Ghee" w:date="2021-06-29T13:16:00Z">
        <w:r w:rsidR="002224AD" w:rsidDel="00DC26BD">
          <w:rPr>
            <w:rFonts w:ascii="Arial" w:hAnsi="Arial" w:cs="Arial"/>
            <w:sz w:val="24"/>
            <w:szCs w:val="24"/>
          </w:rPr>
          <w:delText>.</w:delText>
        </w:r>
      </w:del>
      <w:r w:rsidR="002224AD">
        <w:rPr>
          <w:rFonts w:ascii="Arial" w:hAnsi="Arial" w:cs="Arial"/>
          <w:sz w:val="24"/>
          <w:szCs w:val="24"/>
        </w:rPr>
        <w:t>.g</w:t>
      </w:r>
      <w:ins w:id="43" w:author="Steve Ghee" w:date="2021-06-29T13:16:00Z">
        <w:r w:rsidR="00DC26BD">
          <w:rPr>
            <w:rFonts w:ascii="Arial" w:hAnsi="Arial" w:cs="Arial"/>
            <w:sz w:val="24"/>
            <w:szCs w:val="24"/>
          </w:rPr>
          <w:t>.</w:t>
        </w:r>
      </w:ins>
      <w:r w:rsidR="002224AD">
        <w:rPr>
          <w:rFonts w:ascii="Arial" w:hAnsi="Arial" w:cs="Arial"/>
          <w:sz w:val="24"/>
          <w:szCs w:val="24"/>
        </w:rPr>
        <w:t xml:space="preserve"> multiple star</w:t>
      </w:r>
      <w:ins w:id="44" w:author="Steve Ghee" w:date="2021-06-29T13:16:00Z">
        <w:r w:rsidR="00DC26BD">
          <w:rPr>
            <w:rFonts w:ascii="Arial" w:hAnsi="Arial" w:cs="Arial"/>
            <w:sz w:val="24"/>
            <w:szCs w:val="24"/>
          </w:rPr>
          <w:t>r</w:t>
        </w:r>
      </w:ins>
      <w:r w:rsidR="002224AD">
        <w:rPr>
          <w:rFonts w:ascii="Arial" w:hAnsi="Arial" w:cs="Arial"/>
          <w:sz w:val="24"/>
          <w:szCs w:val="24"/>
        </w:rPr>
        <w:t xml:space="preserve">ing </w:t>
      </w:r>
      <w:ins w:id="45" w:author="Steve Ghee" w:date="2021-06-29T13:16:00Z">
        <w:r w:rsidR="00DC26BD">
          <w:rPr>
            <w:rFonts w:ascii="Arial" w:hAnsi="Arial" w:cs="Arial"/>
            <w:sz w:val="24"/>
            <w:szCs w:val="24"/>
          </w:rPr>
          <w:t>URN</w:t>
        </w:r>
      </w:ins>
      <w:del w:id="46" w:author="Steve Ghee" w:date="2021-06-29T13:16:00Z">
        <w:r w:rsidR="002224AD" w:rsidDel="00DC26BD">
          <w:rPr>
            <w:rFonts w:ascii="Arial" w:hAnsi="Arial" w:cs="Arial"/>
            <w:sz w:val="24"/>
            <w:szCs w:val="24"/>
          </w:rPr>
          <w:delText>urn</w:delText>
        </w:r>
      </w:del>
      <w:r w:rsidR="002224AD">
        <w:rPr>
          <w:rFonts w:ascii="Arial" w:hAnsi="Arial" w:cs="Arial"/>
          <w:sz w:val="24"/>
          <w:szCs w:val="24"/>
        </w:rPr>
        <w:t xml:space="preserve">s (three different </w:t>
      </w:r>
      <w:proofErr w:type="spellStart"/>
      <w:r w:rsidR="002224AD">
        <w:rPr>
          <w:rFonts w:ascii="Arial" w:hAnsi="Arial" w:cs="Arial"/>
          <w:sz w:val="24"/>
          <w:szCs w:val="24"/>
        </w:rPr>
        <w:t>thingmarks</w:t>
      </w:r>
      <w:proofErr w:type="spellEnd"/>
      <w:r w:rsidR="002224AD">
        <w:rPr>
          <w:rFonts w:ascii="Arial" w:hAnsi="Arial" w:cs="Arial"/>
          <w:sz w:val="24"/>
          <w:szCs w:val="24"/>
        </w:rPr>
        <w:t xml:space="preserve"> in this example) can gather different property values along the way, but the all resolve to the same experience (4). </w:t>
      </w:r>
      <w:del w:id="47" w:author="Steve Ghee" w:date="2021-06-29T13:16:00Z">
        <w:r w:rsidR="002224AD" w:rsidDel="00DC26BD">
          <w:rPr>
            <w:rFonts w:ascii="Arial" w:hAnsi="Arial" w:cs="Arial"/>
            <w:sz w:val="24"/>
            <w:szCs w:val="24"/>
          </w:rPr>
          <w:delText xml:space="preserve"> </w:delText>
        </w:r>
      </w:del>
      <w:r w:rsidR="002224AD">
        <w:rPr>
          <w:rFonts w:ascii="Arial" w:hAnsi="Arial" w:cs="Arial"/>
          <w:sz w:val="24"/>
          <w:szCs w:val="24"/>
        </w:rPr>
        <w:t xml:space="preserve">Just as above, the final value (the experience) may </w:t>
      </w:r>
      <w:r w:rsidR="00733472">
        <w:rPr>
          <w:rFonts w:ascii="Arial" w:hAnsi="Arial" w:cs="Arial"/>
          <w:sz w:val="24"/>
          <w:szCs w:val="24"/>
        </w:rPr>
        <w:t>substitute the various property values that were gathered along the way</w:t>
      </w:r>
      <w:ins w:id="48" w:author="Steve Ghee" w:date="2021-06-29T13:16:00Z">
        <w:r w:rsidR="00DC26BD">
          <w:rPr>
            <w:rFonts w:ascii="Arial" w:hAnsi="Arial" w:cs="Arial"/>
            <w:sz w:val="24"/>
            <w:szCs w:val="24"/>
          </w:rPr>
          <w:t>, such that when the experience launch</w:t>
        </w:r>
      </w:ins>
      <w:ins w:id="49" w:author="Steve Ghee" w:date="2021-06-29T13:17:00Z">
        <w:r w:rsidR="00DC26BD">
          <w:rPr>
            <w:rFonts w:ascii="Arial" w:hAnsi="Arial" w:cs="Arial"/>
            <w:sz w:val="24"/>
            <w:szCs w:val="24"/>
          </w:rPr>
          <w:t xml:space="preserve">es, it </w:t>
        </w:r>
        <w:r w:rsidR="000202AF">
          <w:rPr>
            <w:rFonts w:ascii="Arial" w:hAnsi="Arial" w:cs="Arial"/>
            <w:sz w:val="24"/>
            <w:szCs w:val="24"/>
          </w:rPr>
          <w:t xml:space="preserve">is configured to represent the exact state of the product that is identified by the scanned </w:t>
        </w:r>
        <w:proofErr w:type="spellStart"/>
        <w:r w:rsidR="000202AF">
          <w:rPr>
            <w:rFonts w:ascii="Arial" w:hAnsi="Arial" w:cs="Arial"/>
            <w:sz w:val="24"/>
            <w:szCs w:val="24"/>
          </w:rPr>
          <w:t>thingmark</w:t>
        </w:r>
      </w:ins>
      <w:proofErr w:type="spellEnd"/>
      <w:r w:rsidR="00733472">
        <w:rPr>
          <w:rFonts w:ascii="Arial" w:hAnsi="Arial" w:cs="Arial"/>
          <w:sz w:val="24"/>
          <w:szCs w:val="24"/>
        </w:rPr>
        <w:t>.</w:t>
      </w:r>
      <w:ins w:id="50" w:author="Steve Ghee" w:date="2021-06-29T13:17:00Z">
        <w:r w:rsidR="00572D14">
          <w:rPr>
            <w:rFonts w:ascii="Arial" w:hAnsi="Arial" w:cs="Arial"/>
            <w:sz w:val="24"/>
            <w:szCs w:val="24"/>
          </w:rPr>
          <w:t xml:space="preserve">  Here we are now on the </w:t>
        </w:r>
        <w:proofErr w:type="spellStart"/>
        <w:r w:rsidR="00572D14">
          <w:rPr>
            <w:rFonts w:ascii="Arial" w:hAnsi="Arial" w:cs="Arial"/>
            <w:sz w:val="24"/>
            <w:szCs w:val="24"/>
          </w:rPr>
          <w:t>parth</w:t>
        </w:r>
        <w:proofErr w:type="spellEnd"/>
        <w:r w:rsidR="00572D14">
          <w:rPr>
            <w:rFonts w:ascii="Arial" w:hAnsi="Arial" w:cs="Arial"/>
            <w:sz w:val="24"/>
            <w:szCs w:val="24"/>
          </w:rPr>
          <w:t xml:space="preserve"> to being able to model our Digital Twin. We can</w:t>
        </w:r>
      </w:ins>
      <w:ins w:id="51" w:author="Steve Ghee" w:date="2021-06-29T13:18:00Z">
        <w:r w:rsidR="00572D14">
          <w:rPr>
            <w:rFonts w:ascii="Arial" w:hAnsi="Arial" w:cs="Arial"/>
            <w:sz w:val="24"/>
            <w:szCs w:val="24"/>
          </w:rPr>
          <w:t xml:space="preserve"> uniquely identify an </w:t>
        </w:r>
      </w:ins>
      <w:ins w:id="52" w:author="Steve Ghee" w:date="2021-06-29T13:19:00Z">
        <w:r w:rsidR="00096011">
          <w:rPr>
            <w:rFonts w:ascii="Arial" w:hAnsi="Arial" w:cs="Arial"/>
            <w:sz w:val="24"/>
            <w:szCs w:val="24"/>
          </w:rPr>
          <w:t xml:space="preserve">‘instance’ of an </w:t>
        </w:r>
      </w:ins>
      <w:ins w:id="53" w:author="Steve Ghee" w:date="2021-06-29T13:18:00Z">
        <w:r w:rsidR="00572D14">
          <w:rPr>
            <w:rFonts w:ascii="Arial" w:hAnsi="Arial" w:cs="Arial"/>
            <w:sz w:val="24"/>
            <w:szCs w:val="24"/>
          </w:rPr>
          <w:t xml:space="preserve">item (e.g. using a </w:t>
        </w:r>
        <w:proofErr w:type="spellStart"/>
        <w:r w:rsidR="00572D14">
          <w:rPr>
            <w:rFonts w:ascii="Arial" w:hAnsi="Arial" w:cs="Arial"/>
            <w:sz w:val="24"/>
            <w:szCs w:val="24"/>
          </w:rPr>
          <w:t>thin</w:t>
        </w:r>
      </w:ins>
      <w:ins w:id="54" w:author="Steve Ghee" w:date="2021-06-29T13:19:00Z">
        <w:r w:rsidR="001043AE">
          <w:rPr>
            <w:rFonts w:ascii="Arial" w:hAnsi="Arial" w:cs="Arial"/>
            <w:sz w:val="24"/>
            <w:szCs w:val="24"/>
          </w:rPr>
          <w:t>g</w:t>
        </w:r>
      </w:ins>
      <w:ins w:id="55" w:author="Steve Ghee" w:date="2021-06-29T13:18:00Z">
        <w:r w:rsidR="00572D14">
          <w:rPr>
            <w:rFonts w:ascii="Arial" w:hAnsi="Arial" w:cs="Arial"/>
            <w:sz w:val="24"/>
            <w:szCs w:val="24"/>
          </w:rPr>
          <w:t>mark</w:t>
        </w:r>
        <w:proofErr w:type="spellEnd"/>
        <w:r w:rsidR="00572D14">
          <w:rPr>
            <w:rFonts w:ascii="Arial" w:hAnsi="Arial" w:cs="Arial"/>
            <w:sz w:val="24"/>
            <w:szCs w:val="24"/>
          </w:rPr>
          <w:t xml:space="preserve"> – you can also use other techniques such as barcodes) and we can</w:t>
        </w:r>
      </w:ins>
      <w:del w:id="56" w:author="Steve Ghee" w:date="2021-06-29T13:19:00Z">
        <w:r w:rsidRPr="009863A9" w:rsidDel="00096011">
          <w:rPr>
            <w:rFonts w:ascii="Arial" w:hAnsi="Arial" w:cs="Arial"/>
            <w:sz w:val="24"/>
            <w:szCs w:val="24"/>
          </w:rPr>
          <w:delText xml:space="preserve"> </w:delText>
        </w:r>
      </w:del>
      <w:r w:rsidRPr="009863A9">
        <w:rPr>
          <w:rFonts w:ascii="Arial" w:hAnsi="Arial" w:cs="Arial"/>
          <w:sz w:val="24"/>
          <w:szCs w:val="24"/>
        </w:rPr>
        <w:t xml:space="preserve"> </w:t>
      </w:r>
      <w:ins w:id="57" w:author="Steve Ghee" w:date="2021-06-29T13:18:00Z">
        <w:r w:rsidR="00096011">
          <w:rPr>
            <w:rFonts w:ascii="Arial" w:hAnsi="Arial" w:cs="Arial"/>
            <w:sz w:val="24"/>
            <w:szCs w:val="24"/>
          </w:rPr>
          <w:t>manage all the information pertaining to the unique product instance</w:t>
        </w:r>
      </w:ins>
      <w:ins w:id="58" w:author="Steve Ghee" w:date="2021-06-29T13:19:00Z">
        <w:r w:rsidR="001043AE">
          <w:rPr>
            <w:rFonts w:ascii="Arial" w:hAnsi="Arial" w:cs="Arial"/>
            <w:sz w:val="24"/>
            <w:szCs w:val="24"/>
          </w:rPr>
          <w:t xml:space="preserve">.  </w:t>
        </w:r>
      </w:ins>
    </w:p>
    <w:p w14:paraId="2C7CDF78" w14:textId="37750415" w:rsidR="000D37B9" w:rsidRDefault="00C5202A" w:rsidP="545F6642">
      <w:pPr>
        <w:rPr>
          <w:rFonts w:ascii="Arial" w:hAnsi="Arial" w:cs="Arial"/>
          <w:sz w:val="24"/>
          <w:szCs w:val="24"/>
        </w:rPr>
      </w:pPr>
      <w:r>
        <w:rPr>
          <w:rFonts w:ascii="Arial" w:hAnsi="Arial" w:cs="Arial"/>
          <w:noProof/>
          <w:sz w:val="24"/>
          <w:szCs w:val="24"/>
        </w:rPr>
        <w:drawing>
          <wp:inline distT="0" distB="0" distL="0" distR="0" wp14:anchorId="507D3C59" wp14:editId="3568EF9D">
            <wp:extent cx="5943600" cy="1352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rs.jpg"/>
                    <pic:cNvPicPr/>
                  </pic:nvPicPr>
                  <pic:blipFill rotWithShape="1">
                    <a:blip r:embed="rId10" cstate="print">
                      <a:extLst>
                        <a:ext uri="{28A0092B-C50C-407E-A947-70E740481C1C}">
                          <a14:useLocalDpi xmlns:a14="http://schemas.microsoft.com/office/drawing/2010/main" val="0"/>
                        </a:ext>
                      </a:extLst>
                    </a:blip>
                    <a:srcRect l="801" t="163" r="-801" b="76682"/>
                    <a:stretch/>
                  </pic:blipFill>
                  <pic:spPr bwMode="auto">
                    <a:xfrm>
                      <a:off x="0" y="0"/>
                      <a:ext cx="5943600" cy="1352550"/>
                    </a:xfrm>
                    <a:prstGeom prst="rect">
                      <a:avLst/>
                    </a:prstGeom>
                    <a:ln>
                      <a:noFill/>
                    </a:ln>
                    <a:extLst>
                      <a:ext uri="{53640926-AAD7-44D8-BBD7-CCE9431645EC}">
                        <a14:shadowObscured xmlns:a14="http://schemas.microsoft.com/office/drawing/2010/main"/>
                      </a:ext>
                    </a:extLst>
                  </pic:spPr>
                </pic:pic>
              </a:graphicData>
            </a:graphic>
          </wp:inline>
        </w:drawing>
      </w:r>
    </w:p>
    <w:p w14:paraId="09317AF5" w14:textId="3148FDBE" w:rsidR="0057428C" w:rsidRDefault="00210C13" w:rsidP="0001588F">
      <w:pPr>
        <w:rPr>
          <w:ins w:id="59" w:author="Steve Ghee" w:date="2021-06-29T13:19:00Z"/>
          <w:rFonts w:ascii="Arial" w:hAnsi="Arial" w:cs="Arial"/>
          <w:sz w:val="24"/>
          <w:szCs w:val="24"/>
        </w:rPr>
      </w:pPr>
      <w:r>
        <w:rPr>
          <w:rFonts w:ascii="Arial" w:hAnsi="Arial" w:cs="Arial"/>
          <w:sz w:val="24"/>
          <w:szCs w:val="24"/>
        </w:rPr>
        <w:t>In this series of tutorial, we will demonstrate these concepts</w:t>
      </w:r>
      <w:ins w:id="60" w:author="Steve Ghee" w:date="2021-06-29T12:31:00Z">
        <w:r w:rsidR="00622A61">
          <w:rPr>
            <w:rFonts w:ascii="Arial" w:hAnsi="Arial" w:cs="Arial"/>
            <w:sz w:val="24"/>
            <w:szCs w:val="24"/>
          </w:rPr>
          <w:t>, b</w:t>
        </w:r>
      </w:ins>
      <w:del w:id="61" w:author="Steve Ghee" w:date="2021-06-29T12:30:00Z">
        <w:r w:rsidR="00320DC9" w:rsidDel="00320DC9">
          <w:rPr>
            <w:rFonts w:ascii="Arial" w:hAnsi="Arial" w:cs="Arial"/>
            <w:sz w:val="24"/>
            <w:szCs w:val="24"/>
          </w:rPr>
          <w:delText>, b</w:delText>
        </w:r>
      </w:del>
      <w:r w:rsidR="00320DC9">
        <w:rPr>
          <w:rFonts w:ascii="Arial" w:hAnsi="Arial" w:cs="Arial"/>
          <w:sz w:val="24"/>
          <w:szCs w:val="24"/>
        </w:rPr>
        <w:t xml:space="preserve">uilding up to an example of how you might manage a fleet of </w:t>
      </w:r>
      <w:ins w:id="62" w:author="Steve Ghee" w:date="2021-06-29T12:31:00Z">
        <w:r w:rsidR="00622A61">
          <w:rPr>
            <w:rFonts w:ascii="Arial" w:hAnsi="Arial" w:cs="Arial"/>
            <w:sz w:val="24"/>
            <w:szCs w:val="24"/>
          </w:rPr>
          <w:t xml:space="preserve">products (in this case, toy helicopters) where each product </w:t>
        </w:r>
        <w:r w:rsidR="00D94795">
          <w:rPr>
            <w:rFonts w:ascii="Arial" w:hAnsi="Arial" w:cs="Arial"/>
            <w:sz w:val="24"/>
            <w:szCs w:val="24"/>
          </w:rPr>
          <w:t xml:space="preserve">maintains its own representation, its own configuration – there are different models with different </w:t>
        </w:r>
      </w:ins>
      <w:ins w:id="63" w:author="Steve Ghee" w:date="2021-06-29T12:32:00Z">
        <w:r w:rsidR="00D94795">
          <w:rPr>
            <w:rFonts w:ascii="Arial" w:hAnsi="Arial" w:cs="Arial"/>
            <w:sz w:val="24"/>
            <w:szCs w:val="24"/>
          </w:rPr>
          <w:t>accessories – and its own</w:t>
        </w:r>
        <w:r w:rsidR="005D58C2">
          <w:rPr>
            <w:rFonts w:ascii="Arial" w:hAnsi="Arial" w:cs="Arial"/>
            <w:sz w:val="24"/>
            <w:szCs w:val="24"/>
          </w:rPr>
          <w:t xml:space="preserve"> identity (here we allow each to </w:t>
        </w:r>
        <w:r w:rsidR="00D03210">
          <w:rPr>
            <w:rFonts w:ascii="Arial" w:hAnsi="Arial" w:cs="Arial"/>
            <w:sz w:val="24"/>
            <w:szCs w:val="24"/>
          </w:rPr>
          <w:t xml:space="preserve">manage </w:t>
        </w:r>
        <w:proofErr w:type="spellStart"/>
        <w:r w:rsidR="00D03210">
          <w:rPr>
            <w:rFonts w:ascii="Arial" w:hAnsi="Arial" w:cs="Arial"/>
            <w:sz w:val="24"/>
            <w:szCs w:val="24"/>
          </w:rPr>
          <w:t>it’s</w:t>
        </w:r>
        <w:proofErr w:type="spellEnd"/>
        <w:r w:rsidR="00D03210">
          <w:rPr>
            <w:rFonts w:ascii="Arial" w:hAnsi="Arial" w:cs="Arial"/>
            <w:sz w:val="24"/>
            <w:szCs w:val="24"/>
          </w:rPr>
          <w:t xml:space="preserve"> own color)</w:t>
        </w:r>
      </w:ins>
      <w:r>
        <w:rPr>
          <w:rFonts w:ascii="Arial" w:hAnsi="Arial" w:cs="Arial"/>
          <w:sz w:val="24"/>
          <w:szCs w:val="24"/>
        </w:rPr>
        <w:t>.</w:t>
      </w:r>
      <w:ins w:id="64" w:author="Steve Ghee" w:date="2021-06-29T12:32:00Z">
        <w:r w:rsidR="00D03210">
          <w:rPr>
            <w:rFonts w:ascii="Arial" w:hAnsi="Arial" w:cs="Arial"/>
            <w:sz w:val="24"/>
            <w:szCs w:val="24"/>
          </w:rPr>
          <w:t xml:space="preserve">  We will also show how to </w:t>
        </w:r>
      </w:ins>
      <w:proofErr w:type="spellStart"/>
      <w:ins w:id="65" w:author="Steve Ghee" w:date="2021-06-29T12:33:00Z">
        <w:r w:rsidR="00D03210">
          <w:rPr>
            <w:rFonts w:ascii="Arial" w:hAnsi="Arial" w:cs="Arial"/>
            <w:sz w:val="24"/>
            <w:szCs w:val="24"/>
          </w:rPr>
          <w:t>Thingworx</w:t>
        </w:r>
        <w:proofErr w:type="spellEnd"/>
        <w:r w:rsidR="00D03210">
          <w:rPr>
            <w:rFonts w:ascii="Arial" w:hAnsi="Arial" w:cs="Arial"/>
            <w:sz w:val="24"/>
            <w:szCs w:val="24"/>
          </w:rPr>
          <w:t>, allowing each physical item to</w:t>
        </w:r>
        <w:r w:rsidR="00F82AA2">
          <w:rPr>
            <w:rFonts w:ascii="Arial" w:hAnsi="Arial" w:cs="Arial"/>
            <w:sz w:val="24"/>
            <w:szCs w:val="24"/>
          </w:rPr>
          <w:t xml:space="preserve"> have an IOT presence.  </w:t>
        </w:r>
        <w:proofErr w:type="spellStart"/>
        <w:r w:rsidR="00F82AA2">
          <w:rPr>
            <w:rFonts w:ascii="Arial" w:hAnsi="Arial" w:cs="Arial"/>
            <w:sz w:val="24"/>
            <w:szCs w:val="24"/>
          </w:rPr>
          <w:t>Thing</w:t>
        </w:r>
      </w:ins>
      <w:ins w:id="66" w:author="Steve Ghee" w:date="2021-06-29T12:35:00Z">
        <w:r w:rsidR="0057428C">
          <w:rPr>
            <w:rFonts w:ascii="Arial" w:hAnsi="Arial" w:cs="Arial"/>
            <w:sz w:val="24"/>
            <w:szCs w:val="24"/>
          </w:rPr>
          <w:t>w</w:t>
        </w:r>
      </w:ins>
      <w:ins w:id="67" w:author="Steve Ghee" w:date="2021-06-29T12:33:00Z">
        <w:r w:rsidR="00F82AA2">
          <w:rPr>
            <w:rFonts w:ascii="Arial" w:hAnsi="Arial" w:cs="Arial"/>
            <w:sz w:val="24"/>
            <w:szCs w:val="24"/>
          </w:rPr>
          <w:t>orx</w:t>
        </w:r>
        <w:proofErr w:type="spellEnd"/>
        <w:r w:rsidR="00F82AA2">
          <w:rPr>
            <w:rFonts w:ascii="Arial" w:hAnsi="Arial" w:cs="Arial"/>
            <w:sz w:val="24"/>
            <w:szCs w:val="24"/>
          </w:rPr>
          <w:t xml:space="preserve"> might also be used to maintain all the</w:t>
        </w:r>
      </w:ins>
      <w:ins w:id="68" w:author="Steve Ghee" w:date="2021-06-29T12:34:00Z">
        <w:r w:rsidR="00F82AA2">
          <w:rPr>
            <w:rFonts w:ascii="Arial" w:hAnsi="Arial" w:cs="Arial"/>
            <w:sz w:val="24"/>
            <w:szCs w:val="24"/>
          </w:rPr>
          <w:t xml:space="preserve"> </w:t>
        </w:r>
        <w:r w:rsidR="00587AA5">
          <w:rPr>
            <w:rFonts w:ascii="Arial" w:hAnsi="Arial" w:cs="Arial"/>
            <w:sz w:val="24"/>
            <w:szCs w:val="24"/>
          </w:rPr>
          <w:t xml:space="preserve">operational information related to the model – battery usage, speed of flight etc. We </w:t>
        </w:r>
        <w:proofErr w:type="spellStart"/>
        <w:r w:rsidR="00587AA5">
          <w:rPr>
            <w:rFonts w:ascii="Arial" w:hAnsi="Arial" w:cs="Arial"/>
            <w:sz w:val="24"/>
            <w:szCs w:val="24"/>
          </w:rPr>
          <w:t>wont</w:t>
        </w:r>
        <w:proofErr w:type="spellEnd"/>
        <w:r w:rsidR="00587AA5">
          <w:rPr>
            <w:rFonts w:ascii="Arial" w:hAnsi="Arial" w:cs="Arial"/>
            <w:sz w:val="24"/>
            <w:szCs w:val="24"/>
          </w:rPr>
          <w:t xml:space="preserve"> show that here, but the interested reader could use this tutorial</w:t>
        </w:r>
        <w:r w:rsidR="0057428C">
          <w:rPr>
            <w:rFonts w:ascii="Arial" w:hAnsi="Arial" w:cs="Arial"/>
            <w:sz w:val="24"/>
            <w:szCs w:val="24"/>
          </w:rPr>
          <w:t xml:space="preserve"> as a starting point to build out something more comprehen</w:t>
        </w:r>
      </w:ins>
      <w:ins w:id="69" w:author="Steve Ghee" w:date="2021-06-29T12:35:00Z">
        <w:r w:rsidR="0057428C">
          <w:rPr>
            <w:rFonts w:ascii="Arial" w:hAnsi="Arial" w:cs="Arial"/>
            <w:sz w:val="24"/>
            <w:szCs w:val="24"/>
          </w:rPr>
          <w:t>sive.</w:t>
        </w:r>
      </w:ins>
    </w:p>
    <w:p w14:paraId="54A74469" w14:textId="3588899B" w:rsidR="00D465E6" w:rsidRDefault="00D465E6" w:rsidP="00D465E6">
      <w:pPr>
        <w:rPr>
          <w:ins w:id="70" w:author="Steve Ghee" w:date="2021-06-29T13:19:00Z"/>
          <w:rFonts w:ascii="Arial" w:hAnsi="Arial" w:cs="Arial"/>
          <w:sz w:val="24"/>
          <w:szCs w:val="24"/>
        </w:rPr>
      </w:pPr>
      <w:ins w:id="71" w:author="Steve Ghee" w:date="2021-06-29T13:19:00Z">
        <w:r>
          <w:rPr>
            <w:rFonts w:ascii="Arial" w:hAnsi="Arial" w:cs="Arial"/>
            <w:sz w:val="24"/>
            <w:szCs w:val="24"/>
          </w:rPr>
          <w:t>Our</w:t>
        </w:r>
        <w:r w:rsidRPr="009863A9">
          <w:rPr>
            <w:rFonts w:ascii="Arial" w:hAnsi="Arial" w:cs="Arial"/>
            <w:sz w:val="24"/>
            <w:szCs w:val="24"/>
          </w:rPr>
          <w:t xml:space="preserve"> experience will take </w:t>
        </w:r>
        <w:r>
          <w:rPr>
            <w:rFonts w:ascii="Arial" w:hAnsi="Arial" w:cs="Arial"/>
            <w:sz w:val="24"/>
            <w:szCs w:val="24"/>
          </w:rPr>
          <w:t xml:space="preserve">a number of parameters which we will define using property values stored in the IRS – the properties will be the color, the name of the Thing (in </w:t>
        </w:r>
        <w:proofErr w:type="spellStart"/>
        <w:r>
          <w:rPr>
            <w:rFonts w:ascii="Arial" w:hAnsi="Arial" w:cs="Arial"/>
            <w:sz w:val="24"/>
            <w:szCs w:val="24"/>
          </w:rPr>
          <w:t>Thingworx</w:t>
        </w:r>
        <w:proofErr w:type="spellEnd"/>
        <w:r>
          <w:rPr>
            <w:rFonts w:ascii="Arial" w:hAnsi="Arial" w:cs="Arial"/>
            <w:sz w:val="24"/>
            <w:szCs w:val="24"/>
          </w:rPr>
          <w:t xml:space="preserve">) that represents this specific item, and finally the name of the visual representation of our model.  As the IRS </w:t>
        </w:r>
      </w:ins>
      <w:ins w:id="72" w:author="Prideaux-Ghee, Stephen" w:date="2021-07-05T12:48:00Z">
        <w:r w:rsidR="009C6677">
          <w:rPr>
            <w:rFonts w:ascii="Arial" w:hAnsi="Arial" w:cs="Arial"/>
            <w:sz w:val="24"/>
            <w:szCs w:val="24"/>
          </w:rPr>
          <w:t>n</w:t>
        </w:r>
      </w:ins>
      <w:ins w:id="73" w:author="Steve Ghee" w:date="2021-06-29T13:19:00Z">
        <w:r>
          <w:rPr>
            <w:rFonts w:ascii="Arial" w:hAnsi="Arial" w:cs="Arial"/>
            <w:sz w:val="24"/>
            <w:szCs w:val="24"/>
          </w:rPr>
          <w:t>avigates the URN mapping, it will gather these property values, passing them to the template. Here, the name is substituted by the value.</w:t>
        </w:r>
      </w:ins>
    </w:p>
    <w:p w14:paraId="4B102D2C" w14:textId="2FDE27C4" w:rsidR="0001588F" w:rsidDel="00566CB1" w:rsidRDefault="00210C13" w:rsidP="0001588F">
      <w:pPr>
        <w:rPr>
          <w:del w:id="74" w:author="Steve Ghee" w:date="2021-06-29T13:19:00Z"/>
          <w:rFonts w:ascii="Arial" w:hAnsi="Arial" w:cs="Arial"/>
          <w:sz w:val="24"/>
          <w:szCs w:val="24"/>
        </w:rPr>
      </w:pPr>
      <w:del w:id="75" w:author="Steve Ghee" w:date="2021-06-29T13:19:00Z">
        <w:r w:rsidDel="0057428C">
          <w:rPr>
            <w:rFonts w:ascii="Arial" w:hAnsi="Arial" w:cs="Arial"/>
            <w:sz w:val="24"/>
            <w:szCs w:val="24"/>
          </w:rPr>
          <w:lastRenderedPageBreak/>
          <w:delText xml:space="preserve">  </w:delText>
        </w:r>
        <w:r w:rsidDel="00566CB1">
          <w:rPr>
            <w:rFonts w:ascii="Arial" w:hAnsi="Arial" w:cs="Arial"/>
            <w:sz w:val="24"/>
            <w:szCs w:val="24"/>
          </w:rPr>
          <w:delText>Our</w:delText>
        </w:r>
        <w:r w:rsidR="0001588F" w:rsidRPr="009863A9" w:rsidDel="00566CB1">
          <w:rPr>
            <w:rFonts w:ascii="Arial" w:hAnsi="Arial" w:cs="Arial"/>
            <w:sz w:val="24"/>
            <w:szCs w:val="24"/>
          </w:rPr>
          <w:delText xml:space="preserve"> experience will take </w:delText>
        </w:r>
        <w:r w:rsidR="0001588F" w:rsidDel="00566CB1">
          <w:rPr>
            <w:rFonts w:ascii="Arial" w:hAnsi="Arial" w:cs="Arial"/>
            <w:sz w:val="24"/>
            <w:szCs w:val="24"/>
          </w:rPr>
          <w:delText>a number of parameters which we will define using property values stored in the IRS</w:delText>
        </w:r>
        <w:r w:rsidR="00AB5A59" w:rsidDel="00566CB1">
          <w:rPr>
            <w:rFonts w:ascii="Arial" w:hAnsi="Arial" w:cs="Arial"/>
            <w:sz w:val="24"/>
            <w:szCs w:val="24"/>
          </w:rPr>
          <w:delText xml:space="preserve"> – the properties will be the color, the name of the Thing (in </w:delText>
        </w:r>
        <w:r w:rsidR="006B53AF" w:rsidDel="00566CB1">
          <w:rPr>
            <w:rFonts w:ascii="Arial" w:hAnsi="Arial" w:cs="Arial"/>
            <w:sz w:val="24"/>
            <w:szCs w:val="24"/>
          </w:rPr>
          <w:delText>T</w:delText>
        </w:r>
        <w:r w:rsidR="00AB5A59" w:rsidDel="00566CB1">
          <w:rPr>
            <w:rFonts w:ascii="Arial" w:hAnsi="Arial" w:cs="Arial"/>
            <w:sz w:val="24"/>
            <w:szCs w:val="24"/>
          </w:rPr>
          <w:delText>hingworx) that represents this specific</w:delText>
        </w:r>
        <w:r w:rsidR="006B53AF" w:rsidDel="00566CB1">
          <w:rPr>
            <w:rFonts w:ascii="Arial" w:hAnsi="Arial" w:cs="Arial"/>
            <w:sz w:val="24"/>
            <w:szCs w:val="24"/>
          </w:rPr>
          <w:delText xml:space="preserve"> </w:delText>
        </w:r>
        <w:r w:rsidR="00AB5A59" w:rsidDel="00566CB1">
          <w:rPr>
            <w:rFonts w:ascii="Arial" w:hAnsi="Arial" w:cs="Arial"/>
            <w:sz w:val="24"/>
            <w:szCs w:val="24"/>
          </w:rPr>
          <w:delText xml:space="preserve">item, and </w:delText>
        </w:r>
        <w:r w:rsidR="00063076" w:rsidDel="00566CB1">
          <w:rPr>
            <w:rFonts w:ascii="Arial" w:hAnsi="Arial" w:cs="Arial"/>
            <w:sz w:val="24"/>
            <w:szCs w:val="24"/>
          </w:rPr>
          <w:delText xml:space="preserve">finally the name of the visual representation of our model.  As the IRS </w:delText>
        </w:r>
        <w:r w:rsidR="0001588F" w:rsidDel="00566CB1">
          <w:rPr>
            <w:rFonts w:ascii="Arial" w:hAnsi="Arial" w:cs="Arial"/>
            <w:sz w:val="24"/>
            <w:szCs w:val="24"/>
          </w:rPr>
          <w:delText>avigates the URN mapping, it will gather these property values, passing them to the template. Here, the name is substituted by the value.</w:delText>
        </w:r>
      </w:del>
    </w:p>
    <w:p w14:paraId="494BD915" w14:textId="78A84D8F" w:rsidR="0001588F" w:rsidRPr="00952AAE" w:rsidDel="00566CB1" w:rsidRDefault="0001588F" w:rsidP="545F6642">
      <w:pPr>
        <w:rPr>
          <w:del w:id="76" w:author="Steve Ghee" w:date="2021-06-29T12:45:00Z"/>
          <w:rFonts w:ascii="Arial" w:hAnsi="Arial" w:cs="Arial"/>
          <w:sz w:val="24"/>
          <w:szCs w:val="24"/>
          <w:rPrChange w:id="77" w:author="Steve Ghee" w:date="2021-06-28T21:05:00Z">
            <w:rPr>
              <w:del w:id="78" w:author="Steve Ghee" w:date="2021-06-29T12:45:00Z"/>
            </w:rPr>
          </w:rPrChange>
        </w:rPr>
      </w:pPr>
    </w:p>
    <w:p w14:paraId="6129850D" w14:textId="6BB47277" w:rsidR="00CB5511" w:rsidRDefault="00AB5A59" w:rsidP="00D105FD">
      <w:pPr>
        <w:rPr>
          <w:ins w:id="79" w:author="Steve Ghee" w:date="2021-06-29T12:45:00Z"/>
          <w:noProof/>
        </w:rPr>
      </w:pPr>
      <w:ins w:id="80" w:author="Steve Ghee" w:date="2021-06-29T12:28:00Z">
        <w:r>
          <w:rPr>
            <w:noProof/>
          </w:rPr>
          <w:t xml:space="preserve">Seral numbered item - </w:t>
        </w:r>
      </w:ins>
      <w:r w:rsidR="00E80123">
        <w:rPr>
          <w:noProof/>
        </w:rPr>
        <w:drawing>
          <wp:inline distT="0" distB="0" distL="0" distR="0" wp14:anchorId="7D633272" wp14:editId="1BD56EBF">
            <wp:extent cx="5943600" cy="270637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04982177" w14:textId="18970003" w:rsidR="00566CB1" w:rsidRDefault="00566CB1" w:rsidP="00D105FD">
      <w:pPr>
        <w:rPr>
          <w:ins w:id="81" w:author="Steve Ghee" w:date="2021-06-29T12:46:00Z"/>
          <w:rFonts w:ascii="Arial" w:hAnsi="Arial" w:cs="Arial"/>
          <w:sz w:val="24"/>
          <w:szCs w:val="24"/>
        </w:rPr>
      </w:pPr>
      <w:ins w:id="82" w:author="Steve Ghee" w:date="2021-06-29T12:46:00Z">
        <w:r>
          <w:rPr>
            <w:rFonts w:ascii="Arial" w:hAnsi="Arial" w:cs="Arial"/>
            <w:sz w:val="24"/>
            <w:szCs w:val="24"/>
          </w:rPr>
          <w:t>Let’s start by setting up access to the IRS.</w:t>
        </w:r>
      </w:ins>
    </w:p>
    <w:p w14:paraId="73E835D9" w14:textId="77777777" w:rsidR="00566CB1" w:rsidRDefault="00566CB1" w:rsidP="00D105FD">
      <w:pPr>
        <w:rPr>
          <w:rFonts w:ascii="Arial" w:hAnsi="Arial" w:cs="Arial"/>
          <w:sz w:val="24"/>
          <w:szCs w:val="24"/>
        </w:rPr>
      </w:pPr>
    </w:p>
    <w:p w14:paraId="55BAB5A7" w14:textId="11D0C384" w:rsidR="00D105FD" w:rsidRPr="00F73EBF" w:rsidRDefault="0066343A" w:rsidP="00D105FD">
      <w:pPr>
        <w:rPr>
          <w:rFonts w:ascii="Arial" w:hAnsi="Arial" w:cs="Arial"/>
          <w:b/>
          <w:bCs/>
          <w:sz w:val="24"/>
          <w:szCs w:val="24"/>
        </w:rPr>
      </w:pPr>
      <w:r w:rsidRPr="00F73EBF">
        <w:rPr>
          <w:rFonts w:ascii="Arial" w:hAnsi="Arial" w:cs="Arial"/>
          <w:b/>
          <w:bCs/>
          <w:sz w:val="24"/>
          <w:szCs w:val="24"/>
        </w:rPr>
        <w:t>2</w:t>
      </w:r>
      <w:r w:rsidR="00D105FD" w:rsidRPr="00F73EBF">
        <w:rPr>
          <w:rFonts w:ascii="Arial" w:hAnsi="Arial" w:cs="Arial"/>
          <w:b/>
          <w:bCs/>
          <w:sz w:val="24"/>
          <w:szCs w:val="24"/>
        </w:rPr>
        <w:t xml:space="preserve">01.1 </w:t>
      </w:r>
      <w:r w:rsidR="007F6B10" w:rsidRPr="00F73EBF">
        <w:rPr>
          <w:rFonts w:ascii="Arial" w:hAnsi="Arial" w:cs="Arial"/>
          <w:b/>
          <w:bCs/>
          <w:sz w:val="24"/>
          <w:szCs w:val="24"/>
        </w:rPr>
        <w:t xml:space="preserve">Download </w:t>
      </w:r>
      <w:proofErr w:type="spellStart"/>
      <w:r w:rsidR="00CC45D2" w:rsidRPr="00F73EBF">
        <w:rPr>
          <w:rFonts w:ascii="Arial" w:hAnsi="Arial" w:cs="Arial"/>
          <w:b/>
          <w:bCs/>
          <w:sz w:val="24"/>
          <w:szCs w:val="24"/>
        </w:rPr>
        <w:t>cURL</w:t>
      </w:r>
      <w:proofErr w:type="spellEnd"/>
    </w:p>
    <w:p w14:paraId="353EB05C" w14:textId="06728489" w:rsidR="006E7E93" w:rsidRPr="00F73EBF" w:rsidRDefault="00EA3164" w:rsidP="00D105FD">
      <w:pPr>
        <w:rPr>
          <w:rFonts w:ascii="Arial" w:hAnsi="Arial" w:cs="Arial"/>
          <w:sz w:val="24"/>
          <w:szCs w:val="24"/>
        </w:rPr>
      </w:pPr>
      <w:r w:rsidRPr="00F73EBF">
        <w:rPr>
          <w:rFonts w:ascii="Arial" w:hAnsi="Arial" w:cs="Arial"/>
          <w:sz w:val="24"/>
          <w:szCs w:val="24"/>
        </w:rPr>
        <w:t xml:space="preserve">You need to use </w:t>
      </w:r>
      <w:proofErr w:type="spellStart"/>
      <w:r w:rsidR="00CC45D2" w:rsidRPr="00F73EBF">
        <w:rPr>
          <w:rFonts w:ascii="Arial" w:hAnsi="Arial" w:cs="Arial"/>
          <w:sz w:val="24"/>
          <w:szCs w:val="24"/>
        </w:rPr>
        <w:t>cURL</w:t>
      </w:r>
      <w:proofErr w:type="spellEnd"/>
      <w:r w:rsidRPr="00F73EBF">
        <w:rPr>
          <w:rFonts w:ascii="Arial" w:hAnsi="Arial" w:cs="Arial"/>
          <w:sz w:val="24"/>
          <w:szCs w:val="24"/>
        </w:rPr>
        <w:t xml:space="preserve"> to interact with the IRS.</w:t>
      </w:r>
      <w:r w:rsidR="003D4583" w:rsidRPr="00F73EBF">
        <w:rPr>
          <w:rFonts w:ascii="Arial" w:hAnsi="Arial" w:cs="Arial"/>
          <w:sz w:val="24"/>
          <w:szCs w:val="24"/>
        </w:rPr>
        <w:t xml:space="preserve"> </w:t>
      </w:r>
      <w:proofErr w:type="spellStart"/>
      <w:r w:rsidR="00CC45D2" w:rsidRPr="00F73EBF">
        <w:rPr>
          <w:rFonts w:ascii="Arial" w:hAnsi="Arial" w:cs="Arial"/>
          <w:sz w:val="24"/>
          <w:szCs w:val="24"/>
        </w:rPr>
        <w:t>cURL</w:t>
      </w:r>
      <w:proofErr w:type="spellEnd"/>
      <w:r w:rsidR="00CC45D2" w:rsidRPr="00F73EBF">
        <w:rPr>
          <w:rFonts w:ascii="Arial" w:hAnsi="Arial" w:cs="Arial"/>
          <w:sz w:val="24"/>
          <w:szCs w:val="24"/>
        </w:rPr>
        <w:t xml:space="preserve"> is a command-line tool for getting and sending data using URL syntax</w:t>
      </w:r>
      <w:r w:rsidR="004C6F8F" w:rsidRPr="00F73EBF">
        <w:rPr>
          <w:rFonts w:ascii="Arial" w:hAnsi="Arial" w:cs="Arial"/>
          <w:sz w:val="24"/>
          <w:szCs w:val="24"/>
        </w:rPr>
        <w:t xml:space="preserve">. </w:t>
      </w:r>
      <w:r w:rsidR="001301AF">
        <w:rPr>
          <w:rFonts w:ascii="Arial" w:hAnsi="Arial" w:cs="Arial"/>
          <w:sz w:val="24"/>
          <w:szCs w:val="24"/>
        </w:rPr>
        <w:t xml:space="preserve">This step is only necessary for Windows users, if you are running macOS then </w:t>
      </w:r>
      <w:proofErr w:type="spellStart"/>
      <w:r w:rsidR="001301AF">
        <w:rPr>
          <w:rFonts w:ascii="Arial" w:hAnsi="Arial" w:cs="Arial"/>
          <w:sz w:val="24"/>
          <w:szCs w:val="24"/>
        </w:rPr>
        <w:t>cURL</w:t>
      </w:r>
      <w:proofErr w:type="spellEnd"/>
      <w:r w:rsidR="001301AF">
        <w:rPr>
          <w:rFonts w:ascii="Arial" w:hAnsi="Arial" w:cs="Arial"/>
          <w:sz w:val="24"/>
          <w:szCs w:val="24"/>
        </w:rPr>
        <w:t xml:space="preserve"> has already been downloaded</w:t>
      </w:r>
      <w:r w:rsidR="00ED552E">
        <w:rPr>
          <w:rFonts w:ascii="Arial" w:hAnsi="Arial" w:cs="Arial"/>
          <w:sz w:val="24"/>
          <w:szCs w:val="24"/>
        </w:rPr>
        <w:t xml:space="preserve">. To test your </w:t>
      </w:r>
      <w:proofErr w:type="spellStart"/>
      <w:r w:rsidR="00ED552E">
        <w:rPr>
          <w:rFonts w:ascii="Arial" w:hAnsi="Arial" w:cs="Arial"/>
          <w:sz w:val="24"/>
          <w:szCs w:val="24"/>
        </w:rPr>
        <w:t>cURL</w:t>
      </w:r>
      <w:proofErr w:type="spellEnd"/>
      <w:r w:rsidR="00ED552E">
        <w:rPr>
          <w:rFonts w:ascii="Arial" w:hAnsi="Arial" w:cs="Arial"/>
          <w:sz w:val="24"/>
          <w:szCs w:val="24"/>
        </w:rPr>
        <w:t xml:space="preserve"> installation on macOS, follow </w:t>
      </w:r>
      <w:hyperlink r:id="rId16" w:anchor="test" w:history="1">
        <w:r w:rsidR="00ED552E" w:rsidRPr="00ED552E">
          <w:rPr>
            <w:rStyle w:val="Hyperlink"/>
            <w:rFonts w:ascii="Arial" w:hAnsi="Arial" w:cs="Arial"/>
            <w:sz w:val="24"/>
            <w:szCs w:val="24"/>
          </w:rPr>
          <w:t>these steps</w:t>
        </w:r>
      </w:hyperlink>
      <w:r w:rsidR="00ED552E">
        <w:rPr>
          <w:rFonts w:ascii="Arial" w:hAnsi="Arial" w:cs="Arial"/>
          <w:sz w:val="24"/>
          <w:szCs w:val="24"/>
        </w:rPr>
        <w:t>.</w:t>
      </w:r>
    </w:p>
    <w:p w14:paraId="0F54F3EB" w14:textId="494DF0C1" w:rsidR="00F73EBF" w:rsidRPr="00F73EBF" w:rsidRDefault="00F73EBF" w:rsidP="004C6F8F">
      <w:pPr>
        <w:pStyle w:val="ListParagraph"/>
        <w:numPr>
          <w:ilvl w:val="0"/>
          <w:numId w:val="5"/>
        </w:numPr>
        <w:rPr>
          <w:rFonts w:ascii="Arial" w:hAnsi="Arial" w:cs="Arial"/>
          <w:sz w:val="24"/>
          <w:szCs w:val="24"/>
        </w:rPr>
      </w:pPr>
      <w:r w:rsidRPr="00F73EBF">
        <w:rPr>
          <w:rFonts w:ascii="Arial" w:hAnsi="Arial" w:cs="Arial"/>
          <w:sz w:val="24"/>
          <w:szCs w:val="24"/>
        </w:rPr>
        <w:t>Create a folder</w:t>
      </w:r>
      <w:r w:rsidR="000F6B83">
        <w:rPr>
          <w:rFonts w:ascii="Arial" w:hAnsi="Arial" w:cs="Arial"/>
          <w:sz w:val="24"/>
          <w:szCs w:val="24"/>
        </w:rPr>
        <w:t xml:space="preserve"> to save your </w:t>
      </w:r>
      <w:proofErr w:type="spellStart"/>
      <w:r w:rsidR="000F6B83">
        <w:rPr>
          <w:rFonts w:ascii="Arial" w:hAnsi="Arial" w:cs="Arial"/>
          <w:sz w:val="24"/>
          <w:szCs w:val="24"/>
        </w:rPr>
        <w:t>cURL</w:t>
      </w:r>
      <w:proofErr w:type="spellEnd"/>
      <w:r w:rsidR="000F6B83">
        <w:rPr>
          <w:rFonts w:ascii="Arial" w:hAnsi="Arial" w:cs="Arial"/>
          <w:sz w:val="24"/>
          <w:szCs w:val="24"/>
        </w:rPr>
        <w:t xml:space="preserve"> download in. For our use, we created a folder named </w:t>
      </w:r>
      <w:r w:rsidR="008C4D97">
        <w:rPr>
          <w:rFonts w:ascii="Arial" w:hAnsi="Arial" w:cs="Arial"/>
          <w:i/>
          <w:iCs/>
          <w:sz w:val="24"/>
          <w:szCs w:val="24"/>
        </w:rPr>
        <w:t>installations</w:t>
      </w:r>
      <w:r w:rsidR="008C4D97">
        <w:rPr>
          <w:rFonts w:ascii="Arial" w:hAnsi="Arial" w:cs="Arial"/>
          <w:sz w:val="24"/>
          <w:szCs w:val="24"/>
        </w:rPr>
        <w:t xml:space="preserve"> in our C: drive.</w:t>
      </w:r>
    </w:p>
    <w:p w14:paraId="447639DF" w14:textId="3F1B4AB7" w:rsidR="004C6F8F" w:rsidRDefault="004C6F8F" w:rsidP="004C6F8F">
      <w:pPr>
        <w:pStyle w:val="ListParagraph"/>
        <w:numPr>
          <w:ilvl w:val="0"/>
          <w:numId w:val="5"/>
        </w:numPr>
        <w:rPr>
          <w:rFonts w:ascii="Arial" w:hAnsi="Arial" w:cs="Arial"/>
          <w:sz w:val="24"/>
          <w:szCs w:val="24"/>
        </w:rPr>
      </w:pPr>
      <w:r w:rsidRPr="00F73EBF">
        <w:rPr>
          <w:rFonts w:ascii="Arial" w:hAnsi="Arial" w:cs="Arial"/>
          <w:sz w:val="24"/>
          <w:szCs w:val="24"/>
        </w:rPr>
        <w:t xml:space="preserve">Navigate to the </w:t>
      </w:r>
      <w:hyperlink r:id="rId17" w:history="1">
        <w:proofErr w:type="spellStart"/>
        <w:r w:rsidRPr="00F73EBF">
          <w:rPr>
            <w:rStyle w:val="Hyperlink"/>
            <w:rFonts w:ascii="Arial" w:hAnsi="Arial" w:cs="Arial"/>
            <w:sz w:val="24"/>
            <w:szCs w:val="24"/>
          </w:rPr>
          <w:t>cURL</w:t>
        </w:r>
        <w:proofErr w:type="spellEnd"/>
        <w:r w:rsidRPr="00F73EBF">
          <w:rPr>
            <w:rStyle w:val="Hyperlink"/>
            <w:rFonts w:ascii="Arial" w:hAnsi="Arial" w:cs="Arial"/>
            <w:sz w:val="24"/>
            <w:szCs w:val="24"/>
          </w:rPr>
          <w:t xml:space="preserve"> download site</w:t>
        </w:r>
      </w:hyperlink>
      <w:r w:rsidR="00AE6458" w:rsidRPr="00F73EBF">
        <w:rPr>
          <w:rFonts w:ascii="Arial" w:hAnsi="Arial" w:cs="Arial"/>
          <w:sz w:val="24"/>
          <w:szCs w:val="24"/>
        </w:rPr>
        <w:t xml:space="preserve"> and download the </w:t>
      </w:r>
      <w:proofErr w:type="spellStart"/>
      <w:r w:rsidR="00193F94">
        <w:rPr>
          <w:rFonts w:ascii="Arial" w:hAnsi="Arial" w:cs="Arial"/>
          <w:sz w:val="24"/>
          <w:szCs w:val="24"/>
        </w:rPr>
        <w:t>cURL</w:t>
      </w:r>
      <w:proofErr w:type="spellEnd"/>
      <w:r w:rsidR="00193F94">
        <w:rPr>
          <w:rFonts w:ascii="Arial" w:hAnsi="Arial" w:cs="Arial"/>
          <w:sz w:val="24"/>
          <w:szCs w:val="24"/>
        </w:rPr>
        <w:t xml:space="preserve"> </w:t>
      </w:r>
      <w:r w:rsidR="00AE6458" w:rsidRPr="00F73EBF">
        <w:rPr>
          <w:rFonts w:ascii="Arial" w:hAnsi="Arial" w:cs="Arial"/>
          <w:sz w:val="24"/>
          <w:szCs w:val="24"/>
        </w:rPr>
        <w:t>version specific for your operating system.</w:t>
      </w:r>
    </w:p>
    <w:p w14:paraId="150E15BD" w14:textId="24B4057E" w:rsidR="00557008" w:rsidRDefault="00557008" w:rsidP="004C6F8F">
      <w:pPr>
        <w:pStyle w:val="ListParagraph"/>
        <w:numPr>
          <w:ilvl w:val="0"/>
          <w:numId w:val="5"/>
        </w:numPr>
        <w:rPr>
          <w:rFonts w:ascii="Arial" w:hAnsi="Arial" w:cs="Arial"/>
          <w:sz w:val="24"/>
          <w:szCs w:val="24"/>
        </w:rPr>
      </w:pPr>
      <w:r>
        <w:rPr>
          <w:rFonts w:ascii="Arial" w:hAnsi="Arial" w:cs="Arial"/>
          <w:sz w:val="24"/>
          <w:szCs w:val="24"/>
        </w:rPr>
        <w:t>Unzip the downloaded folder and find</w:t>
      </w:r>
      <w:r w:rsidR="00BD366D">
        <w:rPr>
          <w:rFonts w:ascii="Arial" w:hAnsi="Arial" w:cs="Arial"/>
          <w:sz w:val="24"/>
          <w:szCs w:val="24"/>
        </w:rPr>
        <w:t xml:space="preserve"> the </w:t>
      </w:r>
      <w:r w:rsidR="00BD366D" w:rsidRPr="00BD366D">
        <w:rPr>
          <w:rFonts w:ascii="Arial" w:hAnsi="Arial" w:cs="Arial"/>
          <w:b/>
          <w:bCs/>
          <w:sz w:val="24"/>
          <w:szCs w:val="24"/>
        </w:rPr>
        <w:t>curl.exe</w:t>
      </w:r>
      <w:r w:rsidR="00BD366D">
        <w:rPr>
          <w:rFonts w:ascii="Arial" w:hAnsi="Arial" w:cs="Arial"/>
          <w:sz w:val="24"/>
          <w:szCs w:val="24"/>
        </w:rPr>
        <w:t xml:space="preserve"> and </w:t>
      </w:r>
      <w:r w:rsidR="00BD366D" w:rsidRPr="00BD366D">
        <w:rPr>
          <w:rFonts w:ascii="Arial" w:hAnsi="Arial" w:cs="Arial"/>
          <w:b/>
          <w:bCs/>
          <w:sz w:val="24"/>
          <w:szCs w:val="24"/>
        </w:rPr>
        <w:t>curl-ca-bundle.crt</w:t>
      </w:r>
      <w:r w:rsidR="00BD366D">
        <w:rPr>
          <w:rFonts w:ascii="Arial" w:hAnsi="Arial" w:cs="Arial"/>
          <w:sz w:val="24"/>
          <w:szCs w:val="24"/>
        </w:rPr>
        <w:t xml:space="preserve"> files.</w:t>
      </w:r>
      <w:r w:rsidR="0044676A">
        <w:rPr>
          <w:rFonts w:ascii="Arial" w:hAnsi="Arial" w:cs="Arial"/>
          <w:sz w:val="24"/>
          <w:szCs w:val="24"/>
        </w:rPr>
        <w:t xml:space="preserve"> The version that we downloaded had the files in the </w:t>
      </w:r>
      <w:r w:rsidR="0044676A">
        <w:rPr>
          <w:rFonts w:ascii="Arial" w:hAnsi="Arial" w:cs="Arial"/>
          <w:b/>
          <w:bCs/>
          <w:sz w:val="24"/>
          <w:szCs w:val="24"/>
        </w:rPr>
        <w:t>bin</w:t>
      </w:r>
      <w:r w:rsidR="0044676A">
        <w:rPr>
          <w:rFonts w:ascii="Arial" w:hAnsi="Arial" w:cs="Arial"/>
          <w:sz w:val="24"/>
          <w:szCs w:val="24"/>
        </w:rPr>
        <w:t xml:space="preserve"> folder</w:t>
      </w:r>
      <w:r w:rsidR="006A179E">
        <w:rPr>
          <w:rFonts w:ascii="Arial" w:hAnsi="Arial" w:cs="Arial"/>
          <w:sz w:val="24"/>
          <w:szCs w:val="24"/>
        </w:rPr>
        <w:t>.</w:t>
      </w:r>
      <w:r w:rsidR="00AC219B">
        <w:rPr>
          <w:rFonts w:ascii="Arial" w:hAnsi="Arial" w:cs="Arial"/>
          <w:sz w:val="24"/>
          <w:szCs w:val="24"/>
        </w:rPr>
        <w:t xml:space="preserve"> </w:t>
      </w:r>
    </w:p>
    <w:p w14:paraId="600937C0" w14:textId="67ECFAEC" w:rsidR="00AC219B" w:rsidRPr="00AC219B" w:rsidRDefault="00AC219B" w:rsidP="00AC219B">
      <w:pPr>
        <w:jc w:val="center"/>
        <w:rPr>
          <w:rFonts w:ascii="Arial" w:hAnsi="Arial" w:cs="Arial"/>
          <w:sz w:val="24"/>
          <w:szCs w:val="24"/>
        </w:rPr>
      </w:pPr>
      <w:r>
        <w:rPr>
          <w:noProof/>
        </w:rPr>
        <w:drawing>
          <wp:inline distT="0" distB="0" distL="0" distR="0" wp14:anchorId="09633064" wp14:editId="2AD7BCAF">
            <wp:extent cx="5943600" cy="1449070"/>
            <wp:effectExtent l="19050" t="19050" r="1905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49070"/>
                    </a:xfrm>
                    <a:prstGeom prst="rect">
                      <a:avLst/>
                    </a:prstGeom>
                    <a:ln>
                      <a:solidFill>
                        <a:schemeClr val="tx1"/>
                      </a:solidFill>
                    </a:ln>
                  </pic:spPr>
                </pic:pic>
              </a:graphicData>
            </a:graphic>
          </wp:inline>
        </w:drawing>
      </w:r>
    </w:p>
    <w:p w14:paraId="0623B5D5" w14:textId="3F43CA10" w:rsidR="006A179E" w:rsidRDefault="00054FAD" w:rsidP="004C6F8F">
      <w:pPr>
        <w:pStyle w:val="ListParagraph"/>
        <w:numPr>
          <w:ilvl w:val="0"/>
          <w:numId w:val="5"/>
        </w:numPr>
        <w:rPr>
          <w:rFonts w:ascii="Arial" w:hAnsi="Arial" w:cs="Arial"/>
          <w:sz w:val="24"/>
          <w:szCs w:val="24"/>
        </w:rPr>
      </w:pPr>
      <w:r>
        <w:rPr>
          <w:rFonts w:ascii="Arial" w:hAnsi="Arial" w:cs="Arial"/>
          <w:sz w:val="24"/>
          <w:szCs w:val="24"/>
        </w:rPr>
        <w:t xml:space="preserve">Move these files into the </w:t>
      </w:r>
      <w:r>
        <w:rPr>
          <w:rFonts w:ascii="Arial" w:hAnsi="Arial" w:cs="Arial"/>
          <w:i/>
          <w:iCs/>
          <w:sz w:val="24"/>
          <w:szCs w:val="24"/>
        </w:rPr>
        <w:t>installations</w:t>
      </w:r>
      <w:r>
        <w:rPr>
          <w:rFonts w:ascii="Arial" w:hAnsi="Arial" w:cs="Arial"/>
          <w:sz w:val="24"/>
          <w:szCs w:val="24"/>
        </w:rPr>
        <w:t xml:space="preserve"> folder that you created.</w:t>
      </w:r>
    </w:p>
    <w:p w14:paraId="26AB8E06" w14:textId="17C4791D" w:rsidR="00054FAD" w:rsidRPr="00054FAD" w:rsidRDefault="00054FAD" w:rsidP="00054FAD">
      <w:pPr>
        <w:jc w:val="center"/>
        <w:rPr>
          <w:rFonts w:ascii="Arial" w:hAnsi="Arial" w:cs="Arial"/>
          <w:sz w:val="24"/>
          <w:szCs w:val="24"/>
        </w:rPr>
      </w:pPr>
      <w:r>
        <w:rPr>
          <w:noProof/>
        </w:rPr>
        <w:lastRenderedPageBreak/>
        <w:drawing>
          <wp:inline distT="0" distB="0" distL="0" distR="0" wp14:anchorId="6767085A" wp14:editId="3902B05C">
            <wp:extent cx="5943600" cy="3158490"/>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8490"/>
                    </a:xfrm>
                    <a:prstGeom prst="rect">
                      <a:avLst/>
                    </a:prstGeom>
                    <a:ln>
                      <a:solidFill>
                        <a:schemeClr val="tx1"/>
                      </a:solidFill>
                    </a:ln>
                  </pic:spPr>
                </pic:pic>
              </a:graphicData>
            </a:graphic>
          </wp:inline>
        </w:drawing>
      </w:r>
    </w:p>
    <w:p w14:paraId="37400B45" w14:textId="59749519" w:rsidR="00054FAD" w:rsidRDefault="000708E3" w:rsidP="004C6F8F">
      <w:pPr>
        <w:pStyle w:val="ListParagraph"/>
        <w:numPr>
          <w:ilvl w:val="0"/>
          <w:numId w:val="5"/>
        </w:numPr>
        <w:rPr>
          <w:rFonts w:ascii="Arial" w:hAnsi="Arial" w:cs="Arial"/>
          <w:sz w:val="24"/>
          <w:szCs w:val="24"/>
        </w:rPr>
      </w:pPr>
      <w:r>
        <w:rPr>
          <w:rFonts w:ascii="Arial" w:hAnsi="Arial" w:cs="Arial"/>
          <w:sz w:val="24"/>
          <w:szCs w:val="24"/>
        </w:rPr>
        <w:t>The folder path will need to be added</w:t>
      </w:r>
      <w:r w:rsidR="005B4759">
        <w:rPr>
          <w:rFonts w:ascii="Arial" w:hAnsi="Arial" w:cs="Arial"/>
          <w:sz w:val="24"/>
          <w:szCs w:val="24"/>
        </w:rPr>
        <w:t xml:space="preserve"> to the Windows PATH environment </w:t>
      </w:r>
      <w:proofErr w:type="gramStart"/>
      <w:r w:rsidR="001A2CFC">
        <w:rPr>
          <w:rFonts w:ascii="Arial" w:hAnsi="Arial" w:cs="Arial"/>
          <w:sz w:val="24"/>
          <w:szCs w:val="24"/>
        </w:rPr>
        <w:t>variable</w:t>
      </w:r>
      <w:proofErr w:type="gramEnd"/>
      <w:r w:rsidR="005B4759">
        <w:rPr>
          <w:rFonts w:ascii="Arial" w:hAnsi="Arial" w:cs="Arial"/>
          <w:sz w:val="24"/>
          <w:szCs w:val="24"/>
        </w:rPr>
        <w:t xml:space="preserve"> so the curl command is available from any location.</w:t>
      </w:r>
    </w:p>
    <w:p w14:paraId="78D9DB8D" w14:textId="330AECB2" w:rsidR="001A2CFC" w:rsidRDefault="00354B4C" w:rsidP="001A2CFC">
      <w:pPr>
        <w:pStyle w:val="ListParagraph"/>
        <w:numPr>
          <w:ilvl w:val="1"/>
          <w:numId w:val="5"/>
        </w:numPr>
        <w:rPr>
          <w:rFonts w:ascii="Arial" w:hAnsi="Arial" w:cs="Arial"/>
          <w:sz w:val="24"/>
          <w:szCs w:val="24"/>
        </w:rPr>
      </w:pPr>
      <w:r>
        <w:rPr>
          <w:rFonts w:ascii="Arial" w:hAnsi="Arial" w:cs="Arial"/>
          <w:sz w:val="24"/>
          <w:szCs w:val="24"/>
        </w:rPr>
        <w:t xml:space="preserve">In the Start menu of your computer, search for </w:t>
      </w:r>
      <w:r w:rsidRPr="00C73F2A">
        <w:rPr>
          <w:rFonts w:ascii="Arial" w:hAnsi="Arial" w:cs="Arial"/>
          <w:b/>
          <w:bCs/>
          <w:sz w:val="24"/>
          <w:szCs w:val="24"/>
        </w:rPr>
        <w:t>This PC</w:t>
      </w:r>
      <w:r w:rsidR="00D40D4E">
        <w:rPr>
          <w:rFonts w:ascii="Arial" w:hAnsi="Arial" w:cs="Arial"/>
          <w:sz w:val="24"/>
          <w:szCs w:val="24"/>
        </w:rPr>
        <w:t>, right-click on it, and choose Properties</w:t>
      </w:r>
      <w:r w:rsidR="00D15A3F">
        <w:rPr>
          <w:rFonts w:ascii="Arial" w:hAnsi="Arial" w:cs="Arial"/>
          <w:sz w:val="24"/>
          <w:szCs w:val="24"/>
        </w:rPr>
        <w:t>.</w:t>
      </w:r>
    </w:p>
    <w:p w14:paraId="46665757" w14:textId="45273085" w:rsidR="00D40D4E" w:rsidRDefault="00D808F2" w:rsidP="001A2CFC">
      <w:pPr>
        <w:pStyle w:val="ListParagraph"/>
        <w:numPr>
          <w:ilvl w:val="1"/>
          <w:numId w:val="5"/>
        </w:numPr>
        <w:rPr>
          <w:rFonts w:ascii="Arial" w:hAnsi="Arial" w:cs="Arial"/>
          <w:sz w:val="24"/>
          <w:szCs w:val="24"/>
        </w:rPr>
      </w:pPr>
      <w:r>
        <w:rPr>
          <w:rFonts w:ascii="Arial" w:hAnsi="Arial" w:cs="Arial"/>
          <w:sz w:val="24"/>
          <w:szCs w:val="24"/>
        </w:rPr>
        <w:t xml:space="preserve">Select </w:t>
      </w:r>
      <w:r w:rsidRPr="00C73F2A">
        <w:rPr>
          <w:rFonts w:ascii="Arial" w:hAnsi="Arial" w:cs="Arial"/>
          <w:b/>
          <w:bCs/>
          <w:sz w:val="24"/>
          <w:szCs w:val="24"/>
        </w:rPr>
        <w:t>Advanced System Settings</w:t>
      </w:r>
      <w:r w:rsidR="00D15A3F">
        <w:rPr>
          <w:rFonts w:ascii="Arial" w:hAnsi="Arial" w:cs="Arial"/>
          <w:b/>
          <w:bCs/>
          <w:sz w:val="24"/>
          <w:szCs w:val="24"/>
        </w:rPr>
        <w:t>.</w:t>
      </w:r>
    </w:p>
    <w:p w14:paraId="43502D38" w14:textId="0B7D3F94" w:rsidR="00D808F2" w:rsidRDefault="00D808F2" w:rsidP="001A2CFC">
      <w:pPr>
        <w:pStyle w:val="ListParagraph"/>
        <w:numPr>
          <w:ilvl w:val="1"/>
          <w:numId w:val="5"/>
        </w:numPr>
        <w:rPr>
          <w:rFonts w:ascii="Arial" w:hAnsi="Arial" w:cs="Arial"/>
          <w:sz w:val="24"/>
          <w:szCs w:val="24"/>
        </w:rPr>
      </w:pPr>
      <w:r>
        <w:rPr>
          <w:rFonts w:ascii="Arial" w:hAnsi="Arial" w:cs="Arial"/>
          <w:sz w:val="24"/>
          <w:szCs w:val="24"/>
        </w:rPr>
        <w:t xml:space="preserve">In the </w:t>
      </w:r>
      <w:r w:rsidRPr="00C73F2A">
        <w:rPr>
          <w:rFonts w:ascii="Arial" w:hAnsi="Arial" w:cs="Arial"/>
          <w:b/>
          <w:bCs/>
          <w:sz w:val="24"/>
          <w:szCs w:val="24"/>
        </w:rPr>
        <w:t>Advanced</w:t>
      </w:r>
      <w:r>
        <w:rPr>
          <w:rFonts w:ascii="Arial" w:hAnsi="Arial" w:cs="Arial"/>
          <w:sz w:val="24"/>
          <w:szCs w:val="24"/>
        </w:rPr>
        <w:t xml:space="preserve"> tab</w:t>
      </w:r>
      <w:r w:rsidR="00C73F2A">
        <w:rPr>
          <w:rFonts w:ascii="Arial" w:hAnsi="Arial" w:cs="Arial"/>
          <w:sz w:val="24"/>
          <w:szCs w:val="24"/>
        </w:rPr>
        <w:t xml:space="preserve">, click the </w:t>
      </w:r>
      <w:r w:rsidR="00C73F2A" w:rsidRPr="00C73F2A">
        <w:rPr>
          <w:rFonts w:ascii="Arial" w:hAnsi="Arial" w:cs="Arial"/>
          <w:b/>
          <w:bCs/>
          <w:sz w:val="24"/>
          <w:szCs w:val="24"/>
        </w:rPr>
        <w:t>Environment Variables</w:t>
      </w:r>
      <w:r w:rsidR="00C73F2A">
        <w:rPr>
          <w:rFonts w:ascii="Arial" w:hAnsi="Arial" w:cs="Arial"/>
          <w:sz w:val="24"/>
          <w:szCs w:val="24"/>
        </w:rPr>
        <w:t xml:space="preserve"> button</w:t>
      </w:r>
      <w:r w:rsidR="00023445">
        <w:rPr>
          <w:rFonts w:ascii="Arial" w:hAnsi="Arial" w:cs="Arial"/>
          <w:sz w:val="24"/>
          <w:szCs w:val="24"/>
        </w:rPr>
        <w:t xml:space="preserve"> at the bottom of the window</w:t>
      </w:r>
      <w:r w:rsidR="00D15A3F">
        <w:rPr>
          <w:rFonts w:ascii="Arial" w:hAnsi="Arial" w:cs="Arial"/>
          <w:sz w:val="24"/>
          <w:szCs w:val="24"/>
        </w:rPr>
        <w:t>.</w:t>
      </w:r>
    </w:p>
    <w:p w14:paraId="5F520F7D" w14:textId="4AAC70ED" w:rsidR="005673E1" w:rsidRDefault="005673E1" w:rsidP="001A2CFC">
      <w:pPr>
        <w:pStyle w:val="ListParagraph"/>
        <w:numPr>
          <w:ilvl w:val="1"/>
          <w:numId w:val="5"/>
        </w:numPr>
        <w:rPr>
          <w:rFonts w:ascii="Arial" w:hAnsi="Arial" w:cs="Arial"/>
          <w:sz w:val="24"/>
          <w:szCs w:val="24"/>
        </w:rPr>
      </w:pPr>
      <w:r>
        <w:rPr>
          <w:rFonts w:ascii="Arial" w:hAnsi="Arial" w:cs="Arial"/>
          <w:sz w:val="24"/>
          <w:szCs w:val="24"/>
        </w:rPr>
        <w:t xml:space="preserve">Select the </w:t>
      </w:r>
      <w:r>
        <w:rPr>
          <w:rFonts w:ascii="Arial" w:hAnsi="Arial" w:cs="Arial"/>
          <w:b/>
          <w:bCs/>
          <w:sz w:val="24"/>
          <w:szCs w:val="24"/>
        </w:rPr>
        <w:t>Path</w:t>
      </w:r>
      <w:r>
        <w:rPr>
          <w:rFonts w:ascii="Arial" w:hAnsi="Arial" w:cs="Arial"/>
          <w:sz w:val="24"/>
          <w:szCs w:val="24"/>
        </w:rPr>
        <w:t xml:space="preserve"> variable</w:t>
      </w:r>
      <w:r w:rsidR="006953AA">
        <w:rPr>
          <w:rFonts w:ascii="Arial" w:hAnsi="Arial" w:cs="Arial"/>
          <w:sz w:val="24"/>
          <w:szCs w:val="24"/>
        </w:rPr>
        <w:t xml:space="preserve"> in the </w:t>
      </w:r>
      <w:r w:rsidR="006953AA">
        <w:rPr>
          <w:rFonts w:ascii="Arial" w:hAnsi="Arial" w:cs="Arial"/>
          <w:b/>
          <w:bCs/>
          <w:sz w:val="24"/>
          <w:szCs w:val="24"/>
        </w:rPr>
        <w:t xml:space="preserve">System Variables </w:t>
      </w:r>
      <w:r w:rsidR="006953AA">
        <w:rPr>
          <w:rFonts w:ascii="Arial" w:hAnsi="Arial" w:cs="Arial"/>
          <w:sz w:val="24"/>
          <w:szCs w:val="24"/>
        </w:rPr>
        <w:t xml:space="preserve">list and click </w:t>
      </w:r>
      <w:r w:rsidR="006953AA">
        <w:rPr>
          <w:rFonts w:ascii="Arial" w:hAnsi="Arial" w:cs="Arial"/>
          <w:b/>
          <w:bCs/>
          <w:sz w:val="24"/>
          <w:szCs w:val="24"/>
        </w:rPr>
        <w:t>Edit</w:t>
      </w:r>
    </w:p>
    <w:p w14:paraId="547513A1" w14:textId="729A0012" w:rsidR="006D2ECE" w:rsidRDefault="00D15A3F" w:rsidP="001A2CFC">
      <w:pPr>
        <w:pStyle w:val="ListParagraph"/>
        <w:numPr>
          <w:ilvl w:val="1"/>
          <w:numId w:val="5"/>
        </w:numPr>
        <w:rPr>
          <w:rFonts w:ascii="Arial" w:hAnsi="Arial" w:cs="Arial"/>
          <w:sz w:val="24"/>
          <w:szCs w:val="24"/>
        </w:rPr>
      </w:pPr>
      <w:r>
        <w:rPr>
          <w:rFonts w:ascii="Arial" w:hAnsi="Arial" w:cs="Arial"/>
          <w:sz w:val="24"/>
          <w:szCs w:val="24"/>
        </w:rPr>
        <w:t xml:space="preserve">In the </w:t>
      </w:r>
      <w:r>
        <w:rPr>
          <w:rFonts w:ascii="Arial" w:hAnsi="Arial" w:cs="Arial"/>
          <w:b/>
          <w:bCs/>
          <w:sz w:val="24"/>
          <w:szCs w:val="24"/>
        </w:rPr>
        <w:t>Edit environment variable</w:t>
      </w:r>
      <w:r>
        <w:rPr>
          <w:rFonts w:ascii="Arial" w:hAnsi="Arial" w:cs="Arial"/>
          <w:sz w:val="24"/>
          <w:szCs w:val="24"/>
        </w:rPr>
        <w:t xml:space="preserve"> dialog box, click </w:t>
      </w:r>
      <w:r>
        <w:rPr>
          <w:rFonts w:ascii="Arial" w:hAnsi="Arial" w:cs="Arial"/>
          <w:b/>
          <w:bCs/>
          <w:sz w:val="24"/>
          <w:szCs w:val="24"/>
        </w:rPr>
        <w:t>New</w:t>
      </w:r>
      <w:r>
        <w:rPr>
          <w:rFonts w:ascii="Arial" w:hAnsi="Arial" w:cs="Arial"/>
          <w:sz w:val="24"/>
          <w:szCs w:val="24"/>
        </w:rPr>
        <w:t xml:space="preserve"> and add the path to your </w:t>
      </w:r>
      <w:r w:rsidRPr="00D15A3F">
        <w:rPr>
          <w:rFonts w:ascii="Arial" w:hAnsi="Arial" w:cs="Arial"/>
          <w:b/>
          <w:bCs/>
          <w:sz w:val="24"/>
          <w:szCs w:val="24"/>
        </w:rPr>
        <w:t>curl.exe</w:t>
      </w:r>
      <w:r>
        <w:rPr>
          <w:rFonts w:ascii="Arial" w:hAnsi="Arial" w:cs="Arial"/>
          <w:sz w:val="24"/>
          <w:szCs w:val="24"/>
        </w:rPr>
        <w:t xml:space="preserve"> file. If you have been following this convention, the new path will be </w:t>
      </w:r>
      <w:r w:rsidRPr="00D15A3F">
        <w:rPr>
          <w:rFonts w:ascii="Arial" w:hAnsi="Arial" w:cs="Arial"/>
          <w:i/>
          <w:iCs/>
          <w:sz w:val="24"/>
          <w:szCs w:val="24"/>
        </w:rPr>
        <w:t>C:\installations</w:t>
      </w:r>
      <w:r>
        <w:rPr>
          <w:rFonts w:ascii="Arial" w:hAnsi="Arial" w:cs="Arial"/>
          <w:sz w:val="24"/>
          <w:szCs w:val="24"/>
        </w:rPr>
        <w:t>.</w:t>
      </w:r>
    </w:p>
    <w:p w14:paraId="1901B391" w14:textId="5DB852BA" w:rsidR="00412E7B" w:rsidRPr="00412E7B" w:rsidRDefault="00412E7B" w:rsidP="00412E7B">
      <w:pPr>
        <w:jc w:val="center"/>
        <w:rPr>
          <w:rFonts w:ascii="Arial" w:hAnsi="Arial" w:cs="Arial"/>
          <w:sz w:val="24"/>
          <w:szCs w:val="24"/>
        </w:rPr>
      </w:pPr>
      <w:r>
        <w:rPr>
          <w:noProof/>
        </w:rPr>
        <w:lastRenderedPageBreak/>
        <w:drawing>
          <wp:inline distT="0" distB="0" distL="0" distR="0" wp14:anchorId="034A8895" wp14:editId="3C6889A5">
            <wp:extent cx="4587638" cy="5060118"/>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7638" cy="5060118"/>
                    </a:xfrm>
                    <a:prstGeom prst="rect">
                      <a:avLst/>
                    </a:prstGeom>
                    <a:ln>
                      <a:solidFill>
                        <a:schemeClr val="tx1"/>
                      </a:solidFill>
                    </a:ln>
                  </pic:spPr>
                </pic:pic>
              </a:graphicData>
            </a:graphic>
          </wp:inline>
        </w:drawing>
      </w:r>
    </w:p>
    <w:p w14:paraId="20AE1F75" w14:textId="1FBC980F" w:rsidR="00D15A3F" w:rsidRDefault="00412E7B" w:rsidP="001A2CFC">
      <w:pPr>
        <w:pStyle w:val="ListParagraph"/>
        <w:numPr>
          <w:ilvl w:val="1"/>
          <w:numId w:val="5"/>
        </w:numPr>
        <w:rPr>
          <w:rFonts w:ascii="Arial" w:hAnsi="Arial" w:cs="Arial"/>
          <w:sz w:val="24"/>
          <w:szCs w:val="24"/>
        </w:rPr>
      </w:pPr>
      <w:r>
        <w:rPr>
          <w:rFonts w:ascii="Arial" w:hAnsi="Arial" w:cs="Arial"/>
          <w:sz w:val="24"/>
          <w:szCs w:val="24"/>
        </w:rPr>
        <w:t xml:space="preserve">The path has been successfully added, click </w:t>
      </w:r>
      <w:r>
        <w:rPr>
          <w:rFonts w:ascii="Arial" w:hAnsi="Arial" w:cs="Arial"/>
          <w:b/>
          <w:bCs/>
          <w:sz w:val="24"/>
          <w:szCs w:val="24"/>
        </w:rPr>
        <w:t>OK</w:t>
      </w:r>
      <w:r>
        <w:rPr>
          <w:rFonts w:ascii="Arial" w:hAnsi="Arial" w:cs="Arial"/>
          <w:sz w:val="24"/>
          <w:szCs w:val="24"/>
        </w:rPr>
        <w:t xml:space="preserve"> to accept the changes</w:t>
      </w:r>
      <w:r w:rsidR="00FF3BE0">
        <w:rPr>
          <w:rFonts w:ascii="Arial" w:hAnsi="Arial" w:cs="Arial"/>
          <w:sz w:val="24"/>
          <w:szCs w:val="24"/>
        </w:rPr>
        <w:t xml:space="preserve"> for each of the windows that were opened.</w:t>
      </w:r>
    </w:p>
    <w:p w14:paraId="21224AFF" w14:textId="6A621CEC" w:rsidR="005E79B6" w:rsidRPr="00F73EBF" w:rsidRDefault="005E79B6" w:rsidP="005E79B6">
      <w:pPr>
        <w:pStyle w:val="ListParagraph"/>
        <w:numPr>
          <w:ilvl w:val="0"/>
          <w:numId w:val="5"/>
        </w:numPr>
        <w:rPr>
          <w:rFonts w:ascii="Arial" w:hAnsi="Arial" w:cs="Arial"/>
          <w:sz w:val="24"/>
          <w:szCs w:val="24"/>
        </w:rPr>
      </w:pPr>
      <w:proofErr w:type="spellStart"/>
      <w:r>
        <w:rPr>
          <w:rFonts w:ascii="Arial" w:hAnsi="Arial" w:cs="Arial"/>
          <w:sz w:val="24"/>
          <w:szCs w:val="24"/>
        </w:rPr>
        <w:t>cURL</w:t>
      </w:r>
      <w:proofErr w:type="spellEnd"/>
      <w:r>
        <w:rPr>
          <w:rFonts w:ascii="Arial" w:hAnsi="Arial" w:cs="Arial"/>
          <w:sz w:val="24"/>
          <w:szCs w:val="24"/>
        </w:rPr>
        <w:t xml:space="preserve"> has now been installed on your computer.</w:t>
      </w:r>
    </w:p>
    <w:p w14:paraId="123FDBCB" w14:textId="07F05252" w:rsidR="00D105FD" w:rsidRDefault="0066343A" w:rsidP="00D105FD">
      <w:pPr>
        <w:rPr>
          <w:rFonts w:ascii="Arial" w:hAnsi="Arial" w:cs="Arial"/>
          <w:b/>
          <w:bCs/>
          <w:sz w:val="24"/>
          <w:szCs w:val="24"/>
        </w:rPr>
      </w:pPr>
      <w:r w:rsidRPr="00F73EBF">
        <w:rPr>
          <w:rFonts w:ascii="Arial" w:hAnsi="Arial" w:cs="Arial"/>
          <w:b/>
          <w:bCs/>
          <w:sz w:val="24"/>
          <w:szCs w:val="24"/>
        </w:rPr>
        <w:t>2</w:t>
      </w:r>
      <w:r w:rsidR="00D105FD" w:rsidRPr="00F73EBF">
        <w:rPr>
          <w:rFonts w:ascii="Arial" w:hAnsi="Arial" w:cs="Arial"/>
          <w:b/>
          <w:bCs/>
          <w:sz w:val="24"/>
          <w:szCs w:val="24"/>
        </w:rPr>
        <w:t xml:space="preserve">01.2 </w:t>
      </w:r>
      <w:r w:rsidR="00B90CD7">
        <w:rPr>
          <w:rFonts w:ascii="Arial" w:hAnsi="Arial" w:cs="Arial"/>
          <w:b/>
          <w:bCs/>
          <w:sz w:val="24"/>
          <w:szCs w:val="24"/>
        </w:rPr>
        <w:t>Preparing Vuforia Studio</w:t>
      </w:r>
    </w:p>
    <w:p w14:paraId="2992DB1F" w14:textId="5282F79A" w:rsidR="00B90CD7" w:rsidRDefault="00B90CD7" w:rsidP="00D105FD">
      <w:pPr>
        <w:rPr>
          <w:rFonts w:ascii="Arial" w:hAnsi="Arial" w:cs="Arial"/>
          <w:sz w:val="24"/>
          <w:szCs w:val="24"/>
        </w:rPr>
      </w:pPr>
      <w:r>
        <w:rPr>
          <w:rFonts w:ascii="Arial" w:hAnsi="Arial" w:cs="Arial"/>
          <w:sz w:val="24"/>
          <w:szCs w:val="24"/>
        </w:rPr>
        <w:t xml:space="preserve">Before any mappings with the IRS can be created, your Vuforia Studio experience needs to be </w:t>
      </w:r>
      <w:r w:rsidR="009C1BDD">
        <w:rPr>
          <w:rFonts w:ascii="Arial" w:hAnsi="Arial" w:cs="Arial"/>
          <w:sz w:val="24"/>
          <w:szCs w:val="24"/>
        </w:rPr>
        <w:t xml:space="preserve">set up properly with a </w:t>
      </w:r>
      <w:proofErr w:type="spellStart"/>
      <w:r w:rsidR="009C1BDD">
        <w:rPr>
          <w:rFonts w:ascii="Arial" w:hAnsi="Arial" w:cs="Arial"/>
          <w:sz w:val="24"/>
          <w:szCs w:val="24"/>
        </w:rPr>
        <w:t>ThingMark</w:t>
      </w:r>
      <w:proofErr w:type="spellEnd"/>
      <w:r w:rsidR="009C1BDD">
        <w:rPr>
          <w:rFonts w:ascii="Arial" w:hAnsi="Arial" w:cs="Arial"/>
          <w:sz w:val="24"/>
          <w:szCs w:val="24"/>
        </w:rPr>
        <w:t xml:space="preserve"> and published.</w:t>
      </w:r>
    </w:p>
    <w:p w14:paraId="05619E86" w14:textId="41659249" w:rsidR="009C1BDD" w:rsidRDefault="00B22CED" w:rsidP="00B22CED">
      <w:pPr>
        <w:pStyle w:val="ListParagraph"/>
        <w:numPr>
          <w:ilvl w:val="0"/>
          <w:numId w:val="6"/>
        </w:numPr>
        <w:rPr>
          <w:rFonts w:ascii="Arial" w:hAnsi="Arial" w:cs="Arial"/>
          <w:sz w:val="24"/>
          <w:szCs w:val="24"/>
        </w:rPr>
      </w:pPr>
      <w:r>
        <w:rPr>
          <w:rFonts w:ascii="Arial" w:hAnsi="Arial" w:cs="Arial"/>
          <w:sz w:val="24"/>
          <w:szCs w:val="24"/>
        </w:rPr>
        <w:t>Open Vuforia Studio</w:t>
      </w:r>
      <w:r w:rsidR="00FB3B9C">
        <w:rPr>
          <w:rFonts w:ascii="Arial" w:hAnsi="Arial" w:cs="Arial"/>
          <w:sz w:val="24"/>
          <w:szCs w:val="24"/>
        </w:rPr>
        <w:t>.</w:t>
      </w:r>
    </w:p>
    <w:p w14:paraId="6579D102" w14:textId="7C640461" w:rsidR="00B22CED" w:rsidRDefault="00B22CED" w:rsidP="00B22CED">
      <w:pPr>
        <w:pStyle w:val="ListParagraph"/>
        <w:numPr>
          <w:ilvl w:val="0"/>
          <w:numId w:val="6"/>
        </w:numPr>
        <w:rPr>
          <w:rFonts w:ascii="Arial" w:hAnsi="Arial" w:cs="Arial"/>
          <w:sz w:val="24"/>
          <w:szCs w:val="24"/>
        </w:rPr>
      </w:pPr>
      <w:r>
        <w:rPr>
          <w:rFonts w:ascii="Arial" w:hAnsi="Arial" w:cs="Arial"/>
          <w:sz w:val="24"/>
          <w:szCs w:val="24"/>
        </w:rPr>
        <w:t xml:space="preserve">Create a duplicate of the </w:t>
      </w:r>
      <w:r w:rsidR="00FA4A39" w:rsidRPr="00FA4A39">
        <w:rPr>
          <w:rFonts w:ascii="Courier New" w:hAnsi="Courier New" w:cs="Courier New"/>
          <w:sz w:val="24"/>
          <w:szCs w:val="24"/>
        </w:rPr>
        <w:t>ScalingDigitalTwinExperiences201</w:t>
      </w:r>
      <w:r w:rsidR="00FA4A39">
        <w:rPr>
          <w:rFonts w:ascii="Arial" w:hAnsi="Arial" w:cs="Arial"/>
          <w:b/>
          <w:bCs/>
          <w:sz w:val="24"/>
          <w:szCs w:val="24"/>
        </w:rPr>
        <w:t xml:space="preserve"> </w:t>
      </w:r>
      <w:r w:rsidR="00FA4A39">
        <w:rPr>
          <w:rFonts w:ascii="Arial" w:hAnsi="Arial" w:cs="Arial"/>
          <w:sz w:val="24"/>
          <w:szCs w:val="24"/>
        </w:rPr>
        <w:t xml:space="preserve">experience that was created in the last tutorial. Click the </w:t>
      </w:r>
      <w:r w:rsidR="00FA4A39">
        <w:rPr>
          <w:rFonts w:ascii="Arial" w:hAnsi="Arial" w:cs="Arial"/>
          <w:b/>
          <w:bCs/>
          <w:sz w:val="24"/>
          <w:szCs w:val="24"/>
        </w:rPr>
        <w:t>Save As</w:t>
      </w:r>
      <w:r w:rsidR="00FA4A39">
        <w:rPr>
          <w:rFonts w:ascii="Arial" w:hAnsi="Arial" w:cs="Arial"/>
          <w:sz w:val="24"/>
          <w:szCs w:val="24"/>
        </w:rPr>
        <w:t xml:space="preserve"> button in the top-left corner of the Experience Tile. Name the new experience</w:t>
      </w:r>
      <w:r w:rsidR="00B37F50">
        <w:rPr>
          <w:rFonts w:ascii="Arial" w:hAnsi="Arial" w:cs="Arial"/>
          <w:sz w:val="24"/>
          <w:szCs w:val="24"/>
        </w:rPr>
        <w:t xml:space="preserve"> </w:t>
      </w:r>
      <w:r w:rsidR="00B37F50" w:rsidRPr="00771BC2">
        <w:rPr>
          <w:rFonts w:ascii="Courier New" w:hAnsi="Courier New" w:cs="Courier New"/>
          <w:sz w:val="24"/>
          <w:szCs w:val="24"/>
        </w:rPr>
        <w:t>ScalingDigitalTwinExperiences202</w:t>
      </w:r>
      <w:r w:rsidR="00771BC2">
        <w:rPr>
          <w:rFonts w:ascii="Arial" w:hAnsi="Arial" w:cs="Arial"/>
          <w:sz w:val="24"/>
          <w:szCs w:val="24"/>
        </w:rPr>
        <w:t xml:space="preserve"> </w:t>
      </w:r>
      <w:r w:rsidR="00BF43EE" w:rsidRPr="00771BC2">
        <w:rPr>
          <w:rFonts w:ascii="Arial" w:hAnsi="Arial" w:cs="Arial"/>
          <w:sz w:val="24"/>
          <w:szCs w:val="24"/>
        </w:rPr>
        <w:t>and</w:t>
      </w:r>
      <w:r w:rsidR="00BF43EE">
        <w:rPr>
          <w:rFonts w:ascii="Arial" w:hAnsi="Arial" w:cs="Arial"/>
          <w:sz w:val="24"/>
          <w:szCs w:val="24"/>
        </w:rPr>
        <w:t xml:space="preserve"> click </w:t>
      </w:r>
      <w:r w:rsidR="00BF43EE" w:rsidRPr="00771BC2">
        <w:rPr>
          <w:rFonts w:ascii="Arial" w:hAnsi="Arial" w:cs="Arial"/>
          <w:b/>
          <w:bCs/>
          <w:sz w:val="24"/>
          <w:szCs w:val="24"/>
        </w:rPr>
        <w:t>Duplicate</w:t>
      </w:r>
      <w:r w:rsidR="00FA4A39">
        <w:rPr>
          <w:rFonts w:ascii="Arial" w:hAnsi="Arial" w:cs="Arial"/>
          <w:sz w:val="24"/>
          <w:szCs w:val="24"/>
        </w:rPr>
        <w:t>.</w:t>
      </w:r>
    </w:p>
    <w:p w14:paraId="3C1A9558" w14:textId="5B300AC0" w:rsidR="00293927" w:rsidRPr="00293927" w:rsidRDefault="00293927" w:rsidP="00293927">
      <w:pPr>
        <w:jc w:val="center"/>
        <w:rPr>
          <w:rFonts w:ascii="Arial" w:hAnsi="Arial" w:cs="Arial"/>
          <w:sz w:val="24"/>
          <w:szCs w:val="24"/>
        </w:rPr>
      </w:pPr>
      <w:r>
        <w:rPr>
          <w:noProof/>
        </w:rPr>
        <w:lastRenderedPageBreak/>
        <w:drawing>
          <wp:inline distT="0" distB="0" distL="0" distR="0" wp14:anchorId="5D1943FC" wp14:editId="6FE88209">
            <wp:extent cx="2613887" cy="2209992"/>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3887" cy="2209992"/>
                    </a:xfrm>
                    <a:prstGeom prst="rect">
                      <a:avLst/>
                    </a:prstGeom>
                    <a:ln>
                      <a:solidFill>
                        <a:schemeClr val="tx1"/>
                      </a:solidFill>
                    </a:ln>
                  </pic:spPr>
                </pic:pic>
              </a:graphicData>
            </a:graphic>
          </wp:inline>
        </w:drawing>
      </w:r>
    </w:p>
    <w:p w14:paraId="2F18D777" w14:textId="4865C87C" w:rsidR="00293927" w:rsidRDefault="00A212FC" w:rsidP="00B22CED">
      <w:pPr>
        <w:pStyle w:val="ListParagraph"/>
        <w:numPr>
          <w:ilvl w:val="0"/>
          <w:numId w:val="6"/>
        </w:numPr>
        <w:rPr>
          <w:rFonts w:ascii="Arial" w:hAnsi="Arial" w:cs="Arial"/>
          <w:sz w:val="24"/>
          <w:szCs w:val="24"/>
        </w:rPr>
      </w:pPr>
      <w:r>
        <w:rPr>
          <w:rFonts w:ascii="Arial" w:hAnsi="Arial" w:cs="Arial"/>
          <w:sz w:val="24"/>
          <w:szCs w:val="24"/>
        </w:rPr>
        <w:t xml:space="preserve">A new project named </w:t>
      </w:r>
      <w:r w:rsidRPr="001E26B4">
        <w:rPr>
          <w:rFonts w:ascii="Courier New" w:hAnsi="Courier New" w:cs="Courier New"/>
          <w:sz w:val="24"/>
          <w:szCs w:val="24"/>
        </w:rPr>
        <w:t>ScalingDigitalTwinExperiences202</w:t>
      </w:r>
      <w:r>
        <w:rPr>
          <w:rFonts w:ascii="Arial" w:hAnsi="Arial" w:cs="Arial"/>
          <w:sz w:val="24"/>
          <w:szCs w:val="24"/>
        </w:rPr>
        <w:t xml:space="preserve"> appears on your </w:t>
      </w:r>
      <w:r>
        <w:rPr>
          <w:rFonts w:ascii="Arial" w:hAnsi="Arial" w:cs="Arial"/>
          <w:b/>
          <w:bCs/>
          <w:sz w:val="24"/>
          <w:szCs w:val="24"/>
        </w:rPr>
        <w:t>My Projects</w:t>
      </w:r>
      <w:r>
        <w:rPr>
          <w:rFonts w:ascii="Arial" w:hAnsi="Arial" w:cs="Arial"/>
          <w:sz w:val="24"/>
          <w:szCs w:val="24"/>
        </w:rPr>
        <w:t xml:space="preserve"> page. Click </w:t>
      </w:r>
      <w:r>
        <w:rPr>
          <w:rFonts w:ascii="Arial" w:hAnsi="Arial" w:cs="Arial"/>
          <w:b/>
          <w:bCs/>
          <w:sz w:val="24"/>
          <w:szCs w:val="24"/>
        </w:rPr>
        <w:t>Open Project</w:t>
      </w:r>
      <w:r>
        <w:rPr>
          <w:rFonts w:ascii="Arial" w:hAnsi="Arial" w:cs="Arial"/>
          <w:sz w:val="24"/>
          <w:szCs w:val="24"/>
        </w:rPr>
        <w:t>.</w:t>
      </w:r>
    </w:p>
    <w:p w14:paraId="03C917A4" w14:textId="6296E8DF" w:rsidR="001E26B4" w:rsidRDefault="001E26B4" w:rsidP="00B22CED">
      <w:pPr>
        <w:pStyle w:val="ListParagraph"/>
        <w:numPr>
          <w:ilvl w:val="0"/>
          <w:numId w:val="6"/>
        </w:numPr>
        <w:rPr>
          <w:rFonts w:ascii="Arial" w:hAnsi="Arial" w:cs="Arial"/>
          <w:sz w:val="24"/>
          <w:szCs w:val="24"/>
        </w:rPr>
      </w:pPr>
      <w:r>
        <w:rPr>
          <w:rFonts w:ascii="Arial" w:hAnsi="Arial" w:cs="Arial"/>
          <w:sz w:val="24"/>
          <w:szCs w:val="24"/>
        </w:rPr>
        <w:t xml:space="preserve">The experience should look exactly like </w:t>
      </w:r>
      <w:r w:rsidR="004A72EC" w:rsidRPr="001E26B4">
        <w:rPr>
          <w:rFonts w:ascii="Courier New" w:hAnsi="Courier New" w:cs="Courier New"/>
          <w:sz w:val="24"/>
          <w:szCs w:val="24"/>
        </w:rPr>
        <w:t>ScalingDigitalTwinExperiences20</w:t>
      </w:r>
      <w:r w:rsidR="004A72EC">
        <w:rPr>
          <w:rFonts w:ascii="Courier New" w:hAnsi="Courier New" w:cs="Courier New"/>
          <w:sz w:val="24"/>
          <w:szCs w:val="24"/>
        </w:rPr>
        <w:t>1</w:t>
      </w:r>
      <w:r w:rsidR="004A72EC">
        <w:rPr>
          <w:rFonts w:ascii="Arial" w:hAnsi="Arial" w:cs="Arial"/>
          <w:sz w:val="24"/>
          <w:szCs w:val="24"/>
        </w:rPr>
        <w:t xml:space="preserve"> experience. If so, then the duplication has been completed successfully.</w:t>
      </w:r>
    </w:p>
    <w:p w14:paraId="5270A73A" w14:textId="44F9955A" w:rsidR="00BB46A8" w:rsidRPr="00BB46A8" w:rsidRDefault="009761DA" w:rsidP="00BB46A8">
      <w:pPr>
        <w:rPr>
          <w:rFonts w:ascii="Arial" w:hAnsi="Arial" w:cs="Arial"/>
          <w:sz w:val="24"/>
          <w:szCs w:val="24"/>
        </w:rPr>
      </w:pPr>
      <w:r>
        <w:rPr>
          <w:noProof/>
        </w:rPr>
        <w:drawing>
          <wp:inline distT="0" distB="0" distL="0" distR="0" wp14:anchorId="35E38240" wp14:editId="46ED5AB6">
            <wp:extent cx="5943600" cy="268097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0970"/>
                    </a:xfrm>
                    <a:prstGeom prst="rect">
                      <a:avLst/>
                    </a:prstGeom>
                    <a:ln>
                      <a:solidFill>
                        <a:schemeClr val="tx1"/>
                      </a:solidFill>
                    </a:ln>
                  </pic:spPr>
                </pic:pic>
              </a:graphicData>
            </a:graphic>
          </wp:inline>
        </w:drawing>
      </w:r>
    </w:p>
    <w:p w14:paraId="0B3B692D" w14:textId="20E483E7" w:rsidR="004A72EC" w:rsidRDefault="00922F6C" w:rsidP="00B22CED">
      <w:pPr>
        <w:pStyle w:val="ListParagraph"/>
        <w:numPr>
          <w:ilvl w:val="0"/>
          <w:numId w:val="6"/>
        </w:numPr>
        <w:rPr>
          <w:rFonts w:ascii="Arial" w:hAnsi="Arial" w:cs="Arial"/>
          <w:sz w:val="24"/>
          <w:szCs w:val="24"/>
        </w:rPr>
      </w:pPr>
      <w:r>
        <w:rPr>
          <w:rFonts w:ascii="Arial" w:hAnsi="Arial" w:cs="Arial"/>
          <w:sz w:val="24"/>
          <w:szCs w:val="24"/>
        </w:rPr>
        <w:t xml:space="preserve">Remove the </w:t>
      </w:r>
      <w:r w:rsidR="00EA3736">
        <w:rPr>
          <w:rFonts w:ascii="Arial" w:hAnsi="Arial" w:cs="Arial"/>
          <w:sz w:val="24"/>
          <w:szCs w:val="24"/>
        </w:rPr>
        <w:t>Spatial Target from the experience</w:t>
      </w:r>
      <w:r w:rsidR="00104582">
        <w:rPr>
          <w:rFonts w:ascii="Arial" w:hAnsi="Arial" w:cs="Arial"/>
          <w:sz w:val="24"/>
          <w:szCs w:val="24"/>
        </w:rPr>
        <w:t xml:space="preserve"> and replace i</w:t>
      </w:r>
      <w:r w:rsidR="00BA6263">
        <w:rPr>
          <w:rFonts w:ascii="Arial" w:hAnsi="Arial" w:cs="Arial"/>
          <w:sz w:val="24"/>
          <w:szCs w:val="24"/>
        </w:rPr>
        <w:t>t</w:t>
      </w:r>
      <w:r w:rsidR="00104582">
        <w:rPr>
          <w:rFonts w:ascii="Arial" w:hAnsi="Arial" w:cs="Arial"/>
          <w:sz w:val="24"/>
          <w:szCs w:val="24"/>
        </w:rPr>
        <w:t xml:space="preserve"> with a </w:t>
      </w:r>
      <w:proofErr w:type="spellStart"/>
      <w:r w:rsidR="00104582">
        <w:rPr>
          <w:rFonts w:ascii="Arial" w:hAnsi="Arial" w:cs="Arial"/>
          <w:sz w:val="24"/>
          <w:szCs w:val="24"/>
        </w:rPr>
        <w:t>ThingMark</w:t>
      </w:r>
      <w:proofErr w:type="spellEnd"/>
      <w:r w:rsidR="00104582">
        <w:rPr>
          <w:rFonts w:ascii="Arial" w:hAnsi="Arial" w:cs="Arial"/>
          <w:sz w:val="24"/>
          <w:szCs w:val="24"/>
        </w:rPr>
        <w:t xml:space="preserve">. This is necessary because the experience needs to be mapped to a specific </w:t>
      </w:r>
      <w:proofErr w:type="spellStart"/>
      <w:r w:rsidR="00104582">
        <w:rPr>
          <w:rFonts w:ascii="Arial" w:hAnsi="Arial" w:cs="Arial"/>
          <w:sz w:val="24"/>
          <w:szCs w:val="24"/>
        </w:rPr>
        <w:t>ThingMark</w:t>
      </w:r>
      <w:proofErr w:type="spellEnd"/>
      <w:r w:rsidR="00104582">
        <w:rPr>
          <w:rFonts w:ascii="Arial" w:hAnsi="Arial" w:cs="Arial"/>
          <w:sz w:val="24"/>
          <w:szCs w:val="24"/>
        </w:rPr>
        <w:t>.</w:t>
      </w:r>
    </w:p>
    <w:p w14:paraId="3B3B484E" w14:textId="74341B94" w:rsidR="001D2E31" w:rsidRPr="001D2E31" w:rsidRDefault="001D2E31" w:rsidP="001D2E31">
      <w:pPr>
        <w:jc w:val="center"/>
        <w:rPr>
          <w:rFonts w:ascii="Arial" w:hAnsi="Arial" w:cs="Arial"/>
          <w:sz w:val="24"/>
          <w:szCs w:val="24"/>
        </w:rPr>
      </w:pPr>
      <w:r>
        <w:rPr>
          <w:noProof/>
        </w:rPr>
        <w:lastRenderedPageBreak/>
        <w:drawing>
          <wp:inline distT="0" distB="0" distL="0" distR="0" wp14:anchorId="0E12FEB2" wp14:editId="25B905D5">
            <wp:extent cx="5943600" cy="266827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68270"/>
                    </a:xfrm>
                    <a:prstGeom prst="rect">
                      <a:avLst/>
                    </a:prstGeom>
                    <a:ln>
                      <a:solidFill>
                        <a:schemeClr val="tx1"/>
                      </a:solidFill>
                    </a:ln>
                  </pic:spPr>
                </pic:pic>
              </a:graphicData>
            </a:graphic>
          </wp:inline>
        </w:drawing>
      </w:r>
    </w:p>
    <w:p w14:paraId="11914554" w14:textId="1332DDD0" w:rsidR="001D2E31" w:rsidRDefault="00B87120" w:rsidP="00B22CED">
      <w:pPr>
        <w:pStyle w:val="ListParagraph"/>
        <w:numPr>
          <w:ilvl w:val="0"/>
          <w:numId w:val="6"/>
        </w:numPr>
        <w:rPr>
          <w:rFonts w:ascii="Arial" w:hAnsi="Arial" w:cs="Arial"/>
          <w:sz w:val="24"/>
          <w:szCs w:val="24"/>
        </w:rPr>
      </w:pPr>
      <w:r>
        <w:rPr>
          <w:rFonts w:ascii="Arial" w:hAnsi="Arial" w:cs="Arial"/>
          <w:sz w:val="24"/>
          <w:szCs w:val="24"/>
        </w:rPr>
        <w:t xml:space="preserve">In the </w:t>
      </w:r>
      <w:r w:rsidR="00035E2D">
        <w:rPr>
          <w:rFonts w:ascii="Arial" w:hAnsi="Arial" w:cs="Arial"/>
          <w:b/>
          <w:bCs/>
          <w:sz w:val="24"/>
          <w:szCs w:val="24"/>
        </w:rPr>
        <w:t>Experiences</w:t>
      </w:r>
      <w:r>
        <w:rPr>
          <w:rFonts w:ascii="Arial" w:hAnsi="Arial" w:cs="Arial"/>
          <w:sz w:val="24"/>
          <w:szCs w:val="24"/>
        </w:rPr>
        <w:t xml:space="preserve"> </w:t>
      </w:r>
      <w:r w:rsidR="009B7821">
        <w:rPr>
          <w:rFonts w:ascii="Arial" w:hAnsi="Arial" w:cs="Arial"/>
          <w:sz w:val="24"/>
          <w:szCs w:val="24"/>
        </w:rPr>
        <w:t xml:space="preserve">section under </w:t>
      </w:r>
      <w:r w:rsidR="009B7821">
        <w:rPr>
          <w:rFonts w:ascii="Arial" w:hAnsi="Arial" w:cs="Arial"/>
          <w:b/>
          <w:bCs/>
          <w:sz w:val="24"/>
          <w:szCs w:val="24"/>
        </w:rPr>
        <w:t>Configuration</w:t>
      </w:r>
      <w:r w:rsidR="009B7821">
        <w:rPr>
          <w:rFonts w:ascii="Arial" w:hAnsi="Arial" w:cs="Arial"/>
          <w:sz w:val="24"/>
          <w:szCs w:val="24"/>
        </w:rPr>
        <w:t xml:space="preserve">, set the </w:t>
      </w:r>
      <w:proofErr w:type="spellStart"/>
      <w:r w:rsidR="009B7821">
        <w:rPr>
          <w:rFonts w:ascii="Arial" w:hAnsi="Arial" w:cs="Arial"/>
          <w:b/>
          <w:bCs/>
          <w:sz w:val="24"/>
          <w:szCs w:val="24"/>
        </w:rPr>
        <w:t>ThingMark</w:t>
      </w:r>
      <w:proofErr w:type="spellEnd"/>
      <w:r w:rsidR="009B7821">
        <w:rPr>
          <w:rFonts w:ascii="Arial" w:hAnsi="Arial" w:cs="Arial"/>
          <w:b/>
          <w:bCs/>
          <w:sz w:val="24"/>
          <w:szCs w:val="24"/>
        </w:rPr>
        <w:t xml:space="preserve"> </w:t>
      </w:r>
      <w:proofErr w:type="spellStart"/>
      <w:r w:rsidR="009B7821">
        <w:rPr>
          <w:rFonts w:ascii="Arial" w:hAnsi="Arial" w:cs="Arial"/>
          <w:b/>
          <w:bCs/>
          <w:sz w:val="24"/>
          <w:szCs w:val="24"/>
        </w:rPr>
        <w:t>Assocation</w:t>
      </w:r>
      <w:proofErr w:type="spellEnd"/>
      <w:r w:rsidR="009B7821">
        <w:rPr>
          <w:rFonts w:ascii="Arial" w:hAnsi="Arial" w:cs="Arial"/>
          <w:sz w:val="24"/>
          <w:szCs w:val="24"/>
        </w:rPr>
        <w:t xml:space="preserve"> dropdown to </w:t>
      </w:r>
      <w:proofErr w:type="spellStart"/>
      <w:r w:rsidR="009B7821">
        <w:rPr>
          <w:rFonts w:ascii="Arial" w:hAnsi="Arial" w:cs="Arial"/>
          <w:b/>
          <w:bCs/>
          <w:sz w:val="24"/>
          <w:szCs w:val="24"/>
        </w:rPr>
        <w:t>ThingMarks</w:t>
      </w:r>
      <w:proofErr w:type="spellEnd"/>
      <w:r w:rsidR="009B7821">
        <w:rPr>
          <w:rFonts w:ascii="Arial" w:hAnsi="Arial" w:cs="Arial"/>
          <w:sz w:val="24"/>
          <w:szCs w:val="24"/>
        </w:rPr>
        <w:t xml:space="preserve">. Then assign the experience to one of your </w:t>
      </w:r>
      <w:proofErr w:type="spellStart"/>
      <w:r w:rsidR="009B7821">
        <w:rPr>
          <w:rFonts w:ascii="Arial" w:hAnsi="Arial" w:cs="Arial"/>
          <w:sz w:val="24"/>
          <w:szCs w:val="24"/>
        </w:rPr>
        <w:t>ThingMarks</w:t>
      </w:r>
      <w:proofErr w:type="spellEnd"/>
      <w:r w:rsidR="00820884">
        <w:rPr>
          <w:rFonts w:ascii="Arial" w:hAnsi="Arial" w:cs="Arial"/>
          <w:sz w:val="24"/>
          <w:szCs w:val="24"/>
        </w:rPr>
        <w:t xml:space="preserve"> that are associated with </w:t>
      </w:r>
      <w:r w:rsidR="00E963DD">
        <w:rPr>
          <w:rFonts w:ascii="Arial" w:hAnsi="Arial" w:cs="Arial"/>
          <w:sz w:val="24"/>
          <w:szCs w:val="24"/>
        </w:rPr>
        <w:t>y</w:t>
      </w:r>
      <w:r w:rsidR="00820884">
        <w:rPr>
          <w:rFonts w:ascii="Arial" w:hAnsi="Arial" w:cs="Arial"/>
          <w:sz w:val="24"/>
          <w:szCs w:val="24"/>
        </w:rPr>
        <w:t xml:space="preserve">our Experience Service. </w:t>
      </w:r>
    </w:p>
    <w:p w14:paraId="1AEEA384" w14:textId="1654B5B6" w:rsidR="00E7094E" w:rsidRPr="00E7094E" w:rsidRDefault="00E7094E" w:rsidP="00E7094E">
      <w:pPr>
        <w:jc w:val="center"/>
        <w:rPr>
          <w:rFonts w:ascii="Arial" w:hAnsi="Arial" w:cs="Arial"/>
          <w:sz w:val="24"/>
          <w:szCs w:val="24"/>
        </w:rPr>
      </w:pPr>
      <w:r>
        <w:rPr>
          <w:noProof/>
        </w:rPr>
        <w:drawing>
          <wp:inline distT="0" distB="0" distL="0" distR="0" wp14:anchorId="4ACBD737" wp14:editId="3B427C18">
            <wp:extent cx="5943600" cy="313880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805"/>
                    </a:xfrm>
                    <a:prstGeom prst="rect">
                      <a:avLst/>
                    </a:prstGeom>
                    <a:ln>
                      <a:solidFill>
                        <a:schemeClr val="tx1"/>
                      </a:solidFill>
                    </a:ln>
                  </pic:spPr>
                </pic:pic>
              </a:graphicData>
            </a:graphic>
          </wp:inline>
        </w:drawing>
      </w:r>
    </w:p>
    <w:p w14:paraId="39750DF1" w14:textId="5B3C26F7" w:rsidR="00C72FA0" w:rsidRDefault="00820884" w:rsidP="00C071B3">
      <w:pPr>
        <w:pStyle w:val="ListParagraph"/>
        <w:numPr>
          <w:ilvl w:val="0"/>
          <w:numId w:val="6"/>
        </w:numPr>
        <w:rPr>
          <w:rFonts w:ascii="Arial" w:hAnsi="Arial" w:cs="Arial"/>
          <w:sz w:val="24"/>
          <w:szCs w:val="24"/>
        </w:rPr>
      </w:pPr>
      <w:r>
        <w:rPr>
          <w:rFonts w:ascii="Arial" w:hAnsi="Arial" w:cs="Arial"/>
          <w:b/>
          <w:bCs/>
          <w:sz w:val="24"/>
          <w:szCs w:val="24"/>
        </w:rPr>
        <w:t>Publish</w:t>
      </w:r>
      <w:r>
        <w:rPr>
          <w:rFonts w:ascii="Arial" w:hAnsi="Arial" w:cs="Arial"/>
          <w:sz w:val="24"/>
          <w:szCs w:val="24"/>
        </w:rPr>
        <w:t xml:space="preserve"> your experience. This is a necessary step, as it gets the </w:t>
      </w:r>
      <w:r w:rsidR="00F96D95">
        <w:rPr>
          <w:rFonts w:ascii="Arial" w:hAnsi="Arial" w:cs="Arial"/>
          <w:sz w:val="24"/>
          <w:szCs w:val="24"/>
        </w:rPr>
        <w:t>unconfigured</w:t>
      </w:r>
      <w:r>
        <w:rPr>
          <w:rFonts w:ascii="Arial" w:hAnsi="Arial" w:cs="Arial"/>
          <w:sz w:val="24"/>
          <w:szCs w:val="24"/>
        </w:rPr>
        <w:t xml:space="preserve"> version of your experience into the IRS.</w:t>
      </w:r>
    </w:p>
    <w:p w14:paraId="2DAFADAB" w14:textId="2E66BFF7" w:rsidR="00853D6A" w:rsidRDefault="00853D6A" w:rsidP="00C071B3">
      <w:pPr>
        <w:pStyle w:val="ListParagraph"/>
        <w:numPr>
          <w:ilvl w:val="0"/>
          <w:numId w:val="6"/>
        </w:numPr>
        <w:rPr>
          <w:ins w:id="83" w:author="Steve Ghee" w:date="2021-06-29T12:46:00Z"/>
          <w:rFonts w:ascii="Arial" w:hAnsi="Arial" w:cs="Arial"/>
          <w:sz w:val="24"/>
          <w:szCs w:val="24"/>
        </w:rPr>
      </w:pPr>
      <w:r>
        <w:rPr>
          <w:rFonts w:ascii="Arial" w:hAnsi="Arial" w:cs="Arial"/>
          <w:sz w:val="24"/>
          <w:szCs w:val="24"/>
        </w:rPr>
        <w:t xml:space="preserve">A completed template for this version of the Studio experience can be found in </w:t>
      </w:r>
      <w:hyperlink r:id="rId25" w:history="1">
        <w:r w:rsidRPr="003A6486">
          <w:rPr>
            <w:rStyle w:val="Hyperlink"/>
            <w:rFonts w:ascii="Arial" w:hAnsi="Arial" w:cs="Arial"/>
            <w:sz w:val="24"/>
            <w:szCs w:val="24"/>
          </w:rPr>
          <w:t>GitHub</w:t>
        </w:r>
      </w:hyperlink>
      <w:r>
        <w:rPr>
          <w:rFonts w:ascii="Arial" w:hAnsi="Arial" w:cs="Arial"/>
          <w:sz w:val="24"/>
          <w:szCs w:val="24"/>
        </w:rPr>
        <w:t>.</w:t>
      </w:r>
    </w:p>
    <w:p w14:paraId="36DF4391" w14:textId="77777777" w:rsidR="00566CB1" w:rsidRPr="008B6AC6" w:rsidRDefault="00566CB1">
      <w:pPr>
        <w:pStyle w:val="ListParagraph"/>
        <w:rPr>
          <w:rFonts w:ascii="Arial" w:hAnsi="Arial" w:cs="Arial"/>
          <w:sz w:val="24"/>
          <w:szCs w:val="24"/>
        </w:rPr>
        <w:pPrChange w:id="84" w:author="Steve Ghee" w:date="2021-06-29T12:46:00Z">
          <w:pPr>
            <w:pStyle w:val="ListParagraph"/>
            <w:numPr>
              <w:numId w:val="6"/>
            </w:numPr>
            <w:ind w:hanging="360"/>
          </w:pPr>
        </w:pPrChange>
      </w:pPr>
    </w:p>
    <w:p w14:paraId="17B7784C" w14:textId="4D405E78" w:rsidR="00C071B3" w:rsidRDefault="00C071B3" w:rsidP="00C071B3">
      <w:pPr>
        <w:rPr>
          <w:rFonts w:ascii="Arial" w:hAnsi="Arial" w:cs="Arial"/>
          <w:b/>
          <w:bCs/>
          <w:sz w:val="24"/>
          <w:szCs w:val="24"/>
        </w:rPr>
      </w:pPr>
      <w:r>
        <w:rPr>
          <w:rFonts w:ascii="Arial" w:hAnsi="Arial" w:cs="Arial"/>
          <w:b/>
          <w:bCs/>
          <w:sz w:val="24"/>
          <w:szCs w:val="24"/>
        </w:rPr>
        <w:t>202.3</w:t>
      </w:r>
      <w:r>
        <w:rPr>
          <w:rFonts w:ascii="Arial" w:hAnsi="Arial" w:cs="Arial"/>
          <w:sz w:val="24"/>
          <w:szCs w:val="24"/>
        </w:rPr>
        <w:t xml:space="preserve"> </w:t>
      </w:r>
      <w:r>
        <w:rPr>
          <w:rFonts w:ascii="Arial" w:hAnsi="Arial" w:cs="Arial"/>
          <w:b/>
          <w:bCs/>
          <w:sz w:val="24"/>
          <w:szCs w:val="24"/>
        </w:rPr>
        <w:t>Mapping with the IRS</w:t>
      </w:r>
    </w:p>
    <w:p w14:paraId="4E10982E" w14:textId="6F8722C6" w:rsidR="00657DEB" w:rsidRPr="00B1060D" w:rsidRDefault="00702D73" w:rsidP="00C071B3">
      <w:pPr>
        <w:rPr>
          <w:rFonts w:ascii="Arial" w:hAnsi="Arial" w:cs="Arial"/>
          <w:sz w:val="24"/>
          <w:szCs w:val="24"/>
        </w:rPr>
      </w:pPr>
      <w:r w:rsidRPr="00790452">
        <w:rPr>
          <w:rFonts w:ascii="Arial" w:hAnsi="Arial" w:cs="Arial"/>
          <w:sz w:val="24"/>
          <w:szCs w:val="24"/>
        </w:rPr>
        <w:lastRenderedPageBreak/>
        <w:t xml:space="preserve">The IRS allows you to </w:t>
      </w:r>
      <w:r w:rsidR="00051509" w:rsidRPr="00790452">
        <w:rPr>
          <w:rFonts w:ascii="Arial" w:hAnsi="Arial" w:cs="Arial"/>
          <w:sz w:val="24"/>
          <w:szCs w:val="24"/>
        </w:rPr>
        <w:t>create configurations in a way that is scalable for multiple configurations of</w:t>
      </w:r>
      <w:r w:rsidR="006A23CA" w:rsidRPr="00790452">
        <w:rPr>
          <w:rFonts w:ascii="Arial" w:hAnsi="Arial" w:cs="Arial"/>
          <w:sz w:val="24"/>
          <w:szCs w:val="24"/>
        </w:rPr>
        <w:t xml:space="preserve"> a model template</w:t>
      </w:r>
      <w:r w:rsidR="00790452">
        <w:rPr>
          <w:rFonts w:ascii="Arial" w:hAnsi="Arial" w:cs="Arial"/>
          <w:sz w:val="24"/>
          <w:szCs w:val="24"/>
        </w:rPr>
        <w:t xml:space="preserve"> that maps to an experience</w:t>
      </w:r>
      <w:r w:rsidR="006A23CA" w:rsidRPr="00790452">
        <w:rPr>
          <w:rFonts w:ascii="Arial" w:hAnsi="Arial" w:cs="Arial"/>
          <w:sz w:val="24"/>
          <w:szCs w:val="24"/>
        </w:rPr>
        <w:t>.</w:t>
      </w:r>
      <w:r w:rsidR="00E75335">
        <w:rPr>
          <w:rFonts w:ascii="Arial" w:hAnsi="Arial" w:cs="Arial"/>
          <w:sz w:val="24"/>
          <w:szCs w:val="24"/>
        </w:rPr>
        <w:t xml:space="preserve"> These mappings will be created by using </w:t>
      </w:r>
      <w:proofErr w:type="spellStart"/>
      <w:r w:rsidR="00E75335">
        <w:rPr>
          <w:rFonts w:ascii="Arial" w:hAnsi="Arial" w:cs="Arial"/>
          <w:sz w:val="24"/>
          <w:szCs w:val="24"/>
        </w:rPr>
        <w:t>cURL</w:t>
      </w:r>
      <w:proofErr w:type="spellEnd"/>
      <w:r w:rsidR="00E75335">
        <w:rPr>
          <w:rFonts w:ascii="Arial" w:hAnsi="Arial" w:cs="Arial"/>
          <w:sz w:val="24"/>
          <w:szCs w:val="24"/>
        </w:rPr>
        <w:t xml:space="preserve"> to connect your command line interface</w:t>
      </w:r>
      <w:r w:rsidR="001F0D20">
        <w:rPr>
          <w:rFonts w:ascii="Arial" w:hAnsi="Arial" w:cs="Arial"/>
          <w:sz w:val="24"/>
          <w:szCs w:val="24"/>
        </w:rPr>
        <w:t xml:space="preserve"> (CLI)</w:t>
      </w:r>
      <w:r w:rsidR="00E75335">
        <w:rPr>
          <w:rFonts w:ascii="Arial" w:hAnsi="Arial" w:cs="Arial"/>
          <w:sz w:val="24"/>
          <w:szCs w:val="24"/>
        </w:rPr>
        <w:t xml:space="preserve"> with your Experience Service.</w:t>
      </w:r>
      <w:r w:rsidR="008E419A">
        <w:rPr>
          <w:rFonts w:ascii="Arial" w:hAnsi="Arial" w:cs="Arial"/>
          <w:sz w:val="24"/>
          <w:szCs w:val="24"/>
        </w:rPr>
        <w:t xml:space="preserve"> This section will walk you through the step-by-step process</w:t>
      </w:r>
      <w:r w:rsidR="00732B38">
        <w:rPr>
          <w:rFonts w:ascii="Arial" w:hAnsi="Arial" w:cs="Arial"/>
          <w:sz w:val="24"/>
          <w:szCs w:val="24"/>
        </w:rPr>
        <w:t xml:space="preserve"> of mapping your experience</w:t>
      </w:r>
      <w:r w:rsidR="005419F2">
        <w:rPr>
          <w:rFonts w:ascii="Arial" w:hAnsi="Arial" w:cs="Arial"/>
          <w:sz w:val="24"/>
          <w:szCs w:val="24"/>
        </w:rPr>
        <w:t>.</w:t>
      </w:r>
    </w:p>
    <w:p w14:paraId="29E434F1" w14:textId="64F5FB7F" w:rsidR="00441AFC" w:rsidRDefault="006A23CA" w:rsidP="00441AFC">
      <w:pPr>
        <w:pStyle w:val="ListParagraph"/>
        <w:numPr>
          <w:ilvl w:val="0"/>
          <w:numId w:val="7"/>
        </w:numPr>
        <w:rPr>
          <w:rFonts w:ascii="Arial" w:hAnsi="Arial" w:cs="Arial"/>
          <w:sz w:val="24"/>
          <w:szCs w:val="24"/>
        </w:rPr>
      </w:pPr>
      <w:r>
        <w:rPr>
          <w:rFonts w:ascii="Arial" w:hAnsi="Arial" w:cs="Arial"/>
          <w:sz w:val="24"/>
          <w:szCs w:val="24"/>
        </w:rPr>
        <w:t xml:space="preserve">Ensure that your experience has been published inside Vuforia Studio and has a </w:t>
      </w:r>
      <w:proofErr w:type="spellStart"/>
      <w:r>
        <w:rPr>
          <w:rFonts w:ascii="Arial" w:hAnsi="Arial" w:cs="Arial"/>
          <w:sz w:val="24"/>
          <w:szCs w:val="24"/>
        </w:rPr>
        <w:t>ThingMark</w:t>
      </w:r>
      <w:proofErr w:type="spellEnd"/>
      <w:r>
        <w:rPr>
          <w:rFonts w:ascii="Arial" w:hAnsi="Arial" w:cs="Arial"/>
          <w:sz w:val="24"/>
          <w:szCs w:val="24"/>
        </w:rPr>
        <w:t xml:space="preserve"> associated with it.</w:t>
      </w:r>
    </w:p>
    <w:p w14:paraId="4BBE261B" w14:textId="14DD9658" w:rsidR="00913FE1" w:rsidRDefault="00D50BD7" w:rsidP="00441AFC">
      <w:pPr>
        <w:pStyle w:val="ListParagraph"/>
        <w:numPr>
          <w:ilvl w:val="0"/>
          <w:numId w:val="7"/>
        </w:numPr>
        <w:rPr>
          <w:rFonts w:ascii="Arial" w:hAnsi="Arial" w:cs="Arial"/>
          <w:sz w:val="24"/>
          <w:szCs w:val="24"/>
        </w:rPr>
      </w:pPr>
      <w:r>
        <w:rPr>
          <w:rFonts w:ascii="Arial" w:hAnsi="Arial" w:cs="Arial"/>
          <w:sz w:val="24"/>
          <w:szCs w:val="24"/>
        </w:rPr>
        <w:t>If you haven’t already, download</w:t>
      </w:r>
      <w:r w:rsidR="00913FE1">
        <w:rPr>
          <w:rFonts w:ascii="Arial" w:hAnsi="Arial" w:cs="Arial"/>
          <w:sz w:val="24"/>
          <w:szCs w:val="24"/>
        </w:rPr>
        <w:t xml:space="preserve"> </w:t>
      </w:r>
      <w:r w:rsidR="003E22A3">
        <w:rPr>
          <w:rFonts w:ascii="Arial" w:hAnsi="Arial" w:cs="Arial"/>
          <w:sz w:val="24"/>
          <w:szCs w:val="24"/>
        </w:rPr>
        <w:t xml:space="preserve">the following .bat files listed in </w:t>
      </w:r>
      <w:hyperlink r:id="rId26" w:history="1">
        <w:commentRangeStart w:id="85"/>
        <w:r w:rsidR="003E22A3" w:rsidRPr="00D50BD7">
          <w:rPr>
            <w:rStyle w:val="Hyperlink"/>
            <w:rFonts w:ascii="Arial" w:hAnsi="Arial" w:cs="Arial"/>
            <w:sz w:val="24"/>
            <w:szCs w:val="24"/>
          </w:rPr>
          <w:t>GitHub</w:t>
        </w:r>
        <w:commentRangeEnd w:id="85"/>
        <w:r w:rsidR="002F1425" w:rsidRPr="00D50BD7">
          <w:rPr>
            <w:rStyle w:val="Hyperlink"/>
            <w:sz w:val="16"/>
            <w:szCs w:val="16"/>
          </w:rPr>
          <w:commentReference w:id="85"/>
        </w:r>
      </w:hyperlink>
      <w:r w:rsidR="003E22A3">
        <w:rPr>
          <w:rFonts w:ascii="Arial" w:hAnsi="Arial" w:cs="Arial"/>
          <w:sz w:val="24"/>
          <w:szCs w:val="24"/>
        </w:rPr>
        <w:t xml:space="preserve">: </w:t>
      </w:r>
      <w:r w:rsidR="003E22A3" w:rsidRPr="00790452">
        <w:rPr>
          <w:rFonts w:ascii="Courier New" w:hAnsi="Courier New" w:cs="Courier New"/>
          <w:sz w:val="24"/>
          <w:szCs w:val="24"/>
        </w:rPr>
        <w:t>mappings.bat</w:t>
      </w:r>
      <w:r w:rsidR="003E22A3">
        <w:rPr>
          <w:rFonts w:ascii="Arial" w:hAnsi="Arial" w:cs="Arial"/>
          <w:sz w:val="24"/>
          <w:szCs w:val="24"/>
        </w:rPr>
        <w:t xml:space="preserve">, </w:t>
      </w:r>
      <w:r w:rsidR="00123C7D" w:rsidRPr="00790452">
        <w:rPr>
          <w:rFonts w:ascii="Courier New" w:hAnsi="Courier New" w:cs="Courier New"/>
          <w:color w:val="000000" w:themeColor="text1"/>
          <w:sz w:val="24"/>
          <w:szCs w:val="24"/>
        </w:rPr>
        <w:t>resolve.bat</w:t>
      </w:r>
      <w:r w:rsidR="003E22A3">
        <w:rPr>
          <w:rFonts w:ascii="Arial" w:hAnsi="Arial" w:cs="Arial"/>
          <w:color w:val="000000" w:themeColor="text1"/>
          <w:sz w:val="24"/>
          <w:szCs w:val="24"/>
        </w:rPr>
        <w:t xml:space="preserve"> and add them to the same folder where you stored </w:t>
      </w:r>
      <w:r w:rsidR="003E22A3" w:rsidRPr="003E22A3">
        <w:rPr>
          <w:rFonts w:ascii="Arial" w:hAnsi="Arial" w:cs="Arial"/>
          <w:b/>
          <w:bCs/>
          <w:color w:val="000000" w:themeColor="text1"/>
          <w:sz w:val="24"/>
          <w:szCs w:val="24"/>
        </w:rPr>
        <w:t>curl.exe</w:t>
      </w:r>
      <w:r w:rsidR="003E22A3">
        <w:rPr>
          <w:rFonts w:ascii="Arial" w:hAnsi="Arial" w:cs="Arial"/>
          <w:color w:val="000000" w:themeColor="text1"/>
          <w:sz w:val="24"/>
          <w:szCs w:val="24"/>
        </w:rPr>
        <w:t>.</w:t>
      </w:r>
    </w:p>
    <w:p w14:paraId="5E83B01C" w14:textId="0FCC414C" w:rsidR="001F0D20" w:rsidRDefault="001F0D20" w:rsidP="00441AFC">
      <w:pPr>
        <w:pStyle w:val="ListParagraph"/>
        <w:numPr>
          <w:ilvl w:val="0"/>
          <w:numId w:val="7"/>
        </w:numPr>
        <w:rPr>
          <w:rFonts w:ascii="Arial" w:hAnsi="Arial" w:cs="Arial"/>
          <w:sz w:val="24"/>
          <w:szCs w:val="24"/>
        </w:rPr>
      </w:pPr>
      <w:r>
        <w:rPr>
          <w:rFonts w:ascii="Arial" w:hAnsi="Arial" w:cs="Arial"/>
          <w:sz w:val="24"/>
          <w:szCs w:val="24"/>
        </w:rPr>
        <w:t xml:space="preserve">Open your </w:t>
      </w:r>
      <w:r w:rsidR="00242601">
        <w:rPr>
          <w:rFonts w:ascii="Arial" w:hAnsi="Arial" w:cs="Arial"/>
          <w:sz w:val="24"/>
          <w:szCs w:val="24"/>
        </w:rPr>
        <w:t>CLI</w:t>
      </w:r>
      <w:r>
        <w:rPr>
          <w:rFonts w:ascii="Arial" w:hAnsi="Arial" w:cs="Arial"/>
          <w:sz w:val="24"/>
          <w:szCs w:val="24"/>
        </w:rPr>
        <w:t xml:space="preserve"> of choice</w:t>
      </w:r>
      <w:r w:rsidR="00242601">
        <w:rPr>
          <w:rFonts w:ascii="Arial" w:hAnsi="Arial" w:cs="Arial"/>
          <w:sz w:val="24"/>
          <w:szCs w:val="24"/>
        </w:rPr>
        <w:t>. We used Command Prompt for this tutorial.</w:t>
      </w:r>
    </w:p>
    <w:p w14:paraId="29F1C937" w14:textId="124F8E74" w:rsidR="00EB25D4" w:rsidRPr="00EB25D4" w:rsidRDefault="00EB25D4" w:rsidP="00EB25D4">
      <w:pPr>
        <w:jc w:val="center"/>
        <w:rPr>
          <w:rFonts w:ascii="Arial" w:hAnsi="Arial" w:cs="Arial"/>
          <w:sz w:val="24"/>
          <w:szCs w:val="24"/>
        </w:rPr>
      </w:pPr>
      <w:r>
        <w:rPr>
          <w:noProof/>
        </w:rPr>
        <w:drawing>
          <wp:inline distT="0" distB="0" distL="0" distR="0" wp14:anchorId="1118A2B4" wp14:editId="43B578B4">
            <wp:extent cx="5943600" cy="344106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1065"/>
                    </a:xfrm>
                    <a:prstGeom prst="rect">
                      <a:avLst/>
                    </a:prstGeom>
                    <a:ln>
                      <a:solidFill>
                        <a:schemeClr val="tx1"/>
                      </a:solidFill>
                    </a:ln>
                  </pic:spPr>
                </pic:pic>
              </a:graphicData>
            </a:graphic>
          </wp:inline>
        </w:drawing>
      </w:r>
    </w:p>
    <w:p w14:paraId="35802305" w14:textId="75E92FDC" w:rsidR="00EB25D4" w:rsidRDefault="006C7854" w:rsidP="00441AFC">
      <w:pPr>
        <w:pStyle w:val="ListParagraph"/>
        <w:numPr>
          <w:ilvl w:val="0"/>
          <w:numId w:val="7"/>
        </w:numPr>
        <w:rPr>
          <w:rFonts w:ascii="Arial" w:hAnsi="Arial" w:cs="Arial"/>
          <w:sz w:val="24"/>
          <w:szCs w:val="24"/>
        </w:rPr>
      </w:pPr>
      <w:r>
        <w:rPr>
          <w:rFonts w:ascii="Arial" w:hAnsi="Arial" w:cs="Arial"/>
          <w:sz w:val="24"/>
          <w:szCs w:val="24"/>
        </w:rPr>
        <w:t xml:space="preserve">Navigate to the directory that you saved your </w:t>
      </w:r>
      <w:r w:rsidRPr="00A91F38">
        <w:rPr>
          <w:rFonts w:ascii="Arial" w:hAnsi="Arial" w:cs="Arial"/>
          <w:b/>
          <w:bCs/>
          <w:sz w:val="24"/>
          <w:szCs w:val="24"/>
        </w:rPr>
        <w:t>curl.exe</w:t>
      </w:r>
      <w:r>
        <w:rPr>
          <w:rFonts w:ascii="Arial" w:hAnsi="Arial" w:cs="Arial"/>
          <w:sz w:val="24"/>
          <w:szCs w:val="24"/>
        </w:rPr>
        <w:t xml:space="preserve"> file in earlier</w:t>
      </w:r>
      <w:r w:rsidR="00A91F38">
        <w:rPr>
          <w:rFonts w:ascii="Arial" w:hAnsi="Arial" w:cs="Arial"/>
          <w:sz w:val="24"/>
          <w:szCs w:val="24"/>
        </w:rPr>
        <w:t xml:space="preserve">. Ours was saved in </w:t>
      </w:r>
      <w:r w:rsidR="00A91F38" w:rsidRPr="00A91F38">
        <w:rPr>
          <w:rFonts w:ascii="Arial" w:hAnsi="Arial" w:cs="Arial"/>
          <w:b/>
          <w:bCs/>
          <w:sz w:val="24"/>
          <w:szCs w:val="24"/>
        </w:rPr>
        <w:t>C:\installations</w:t>
      </w:r>
      <w:r w:rsidR="00A91F38">
        <w:rPr>
          <w:rFonts w:ascii="Arial" w:hAnsi="Arial" w:cs="Arial"/>
          <w:sz w:val="24"/>
          <w:szCs w:val="24"/>
        </w:rPr>
        <w:t>.</w:t>
      </w:r>
    </w:p>
    <w:p w14:paraId="0DDDF27A" w14:textId="37B0E779" w:rsidR="008F6214" w:rsidRPr="008F6214" w:rsidRDefault="008F6214" w:rsidP="008F6214">
      <w:pPr>
        <w:jc w:val="center"/>
        <w:rPr>
          <w:rFonts w:ascii="Arial" w:hAnsi="Arial" w:cs="Arial"/>
          <w:sz w:val="24"/>
          <w:szCs w:val="24"/>
        </w:rPr>
      </w:pPr>
      <w:r>
        <w:rPr>
          <w:noProof/>
        </w:rPr>
        <w:lastRenderedPageBreak/>
        <w:drawing>
          <wp:inline distT="0" distB="0" distL="0" distR="0" wp14:anchorId="18ACE24E" wp14:editId="2F5A48E7">
            <wp:extent cx="5943600" cy="344106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1065"/>
                    </a:xfrm>
                    <a:prstGeom prst="rect">
                      <a:avLst/>
                    </a:prstGeom>
                    <a:ln>
                      <a:solidFill>
                        <a:schemeClr val="tx1"/>
                      </a:solidFill>
                    </a:ln>
                  </pic:spPr>
                </pic:pic>
              </a:graphicData>
            </a:graphic>
          </wp:inline>
        </w:drawing>
      </w:r>
    </w:p>
    <w:p w14:paraId="594A4C1C" w14:textId="41054E1F" w:rsidR="00F9314F" w:rsidRPr="00384DC4" w:rsidRDefault="005A3537" w:rsidP="00294FC8">
      <w:pPr>
        <w:pStyle w:val="ListParagraph"/>
        <w:numPr>
          <w:ilvl w:val="0"/>
          <w:numId w:val="7"/>
        </w:numPr>
        <w:rPr>
          <w:rFonts w:ascii="Arial" w:hAnsi="Arial" w:cs="Arial"/>
          <w:sz w:val="28"/>
          <w:szCs w:val="28"/>
        </w:rPr>
      </w:pPr>
      <w:r>
        <w:rPr>
          <w:rFonts w:ascii="Arial" w:hAnsi="Arial" w:cs="Arial"/>
          <w:sz w:val="24"/>
          <w:szCs w:val="24"/>
        </w:rPr>
        <w:t xml:space="preserve">In the CLI, </w:t>
      </w:r>
      <w:r w:rsidR="007A7894">
        <w:rPr>
          <w:rFonts w:ascii="Arial" w:hAnsi="Arial" w:cs="Arial"/>
          <w:sz w:val="24"/>
          <w:szCs w:val="24"/>
        </w:rPr>
        <w:t>type</w:t>
      </w:r>
      <w:r>
        <w:rPr>
          <w:rFonts w:ascii="Arial" w:hAnsi="Arial" w:cs="Arial"/>
          <w:sz w:val="24"/>
          <w:szCs w:val="24"/>
        </w:rPr>
        <w:t xml:space="preserve"> </w:t>
      </w:r>
      <w:r w:rsidRPr="00DC673C">
        <w:rPr>
          <w:rFonts w:ascii="Consolas" w:hAnsi="Consolas"/>
          <w:color w:val="C7254E"/>
          <w:sz w:val="19"/>
          <w:szCs w:val="19"/>
          <w:shd w:val="clear" w:color="auto" w:fill="F9F2F4"/>
        </w:rPr>
        <w:t>mappings</w:t>
      </w:r>
      <w:r w:rsidR="00A94FCC">
        <w:rPr>
          <w:rFonts w:ascii="Arial" w:hAnsi="Arial" w:cs="Arial"/>
          <w:sz w:val="24"/>
          <w:szCs w:val="24"/>
        </w:rPr>
        <w:t xml:space="preserve">. This will run the </w:t>
      </w:r>
      <w:r w:rsidR="00A94FCC" w:rsidRPr="00D40210">
        <w:rPr>
          <w:rFonts w:ascii="Courier New" w:hAnsi="Courier New" w:cs="Courier New"/>
          <w:sz w:val="24"/>
          <w:szCs w:val="24"/>
        </w:rPr>
        <w:t>mappings.bat</w:t>
      </w:r>
      <w:r w:rsidR="00A94FCC">
        <w:rPr>
          <w:rFonts w:ascii="Arial" w:hAnsi="Arial" w:cs="Arial"/>
          <w:sz w:val="24"/>
          <w:szCs w:val="24"/>
        </w:rPr>
        <w:t xml:space="preserve"> file that you downloaded, which sets </w:t>
      </w:r>
      <w:r w:rsidR="00294FC8">
        <w:rPr>
          <w:rFonts w:ascii="Arial" w:hAnsi="Arial" w:cs="Arial"/>
          <w:sz w:val="24"/>
          <w:szCs w:val="24"/>
        </w:rPr>
        <w:t xml:space="preserve">the login credentials for your username, password, and </w:t>
      </w:r>
      <w:r w:rsidR="00215534">
        <w:rPr>
          <w:rFonts w:ascii="Arial" w:hAnsi="Arial" w:cs="Arial"/>
          <w:sz w:val="24"/>
          <w:szCs w:val="24"/>
        </w:rPr>
        <w:t>Experience Server</w:t>
      </w:r>
      <w:r w:rsidR="00D81056">
        <w:rPr>
          <w:rFonts w:ascii="Arial" w:hAnsi="Arial" w:cs="Arial"/>
          <w:sz w:val="24"/>
          <w:szCs w:val="24"/>
        </w:rPr>
        <w:t>.</w:t>
      </w:r>
      <w:r w:rsidR="00480776">
        <w:rPr>
          <w:rFonts w:ascii="Arial" w:hAnsi="Arial" w:cs="Arial"/>
          <w:sz w:val="24"/>
          <w:szCs w:val="24"/>
        </w:rPr>
        <w:t xml:space="preserve"> </w:t>
      </w:r>
      <w:r w:rsidR="008E12A7">
        <w:rPr>
          <w:rFonts w:ascii="Arial" w:hAnsi="Arial" w:cs="Arial"/>
          <w:sz w:val="24"/>
          <w:szCs w:val="24"/>
        </w:rPr>
        <w:t xml:space="preserve">It then uses </w:t>
      </w:r>
      <w:proofErr w:type="spellStart"/>
      <w:r w:rsidR="008E12A7">
        <w:rPr>
          <w:rFonts w:ascii="Arial" w:hAnsi="Arial" w:cs="Arial"/>
          <w:sz w:val="24"/>
          <w:szCs w:val="24"/>
        </w:rPr>
        <w:t>cURL</w:t>
      </w:r>
      <w:proofErr w:type="spellEnd"/>
      <w:r w:rsidR="008E12A7">
        <w:rPr>
          <w:rFonts w:ascii="Arial" w:hAnsi="Arial" w:cs="Arial"/>
          <w:sz w:val="24"/>
          <w:szCs w:val="24"/>
        </w:rPr>
        <w:t xml:space="preserve"> to access your Experience Service and find a</w:t>
      </w:r>
      <w:r w:rsidR="00B7225A">
        <w:rPr>
          <w:rFonts w:ascii="Arial" w:hAnsi="Arial" w:cs="Arial"/>
          <w:sz w:val="24"/>
          <w:szCs w:val="24"/>
        </w:rPr>
        <w:t>ll the experiences that are associated with the Experience Service.</w:t>
      </w:r>
      <w:r w:rsidR="00480776">
        <w:rPr>
          <w:rFonts w:ascii="Roboto" w:hAnsi="Roboto"/>
          <w:color w:val="272728"/>
          <w:sz w:val="23"/>
          <w:szCs w:val="23"/>
        </w:rPr>
        <w:t> </w:t>
      </w:r>
      <w:r w:rsidR="00DB3415">
        <w:rPr>
          <w:rFonts w:ascii="Roboto" w:hAnsi="Roboto"/>
          <w:color w:val="272728"/>
          <w:sz w:val="23"/>
          <w:szCs w:val="23"/>
        </w:rPr>
        <w:t xml:space="preserve">You should see all the experiences that you have published so far in the </w:t>
      </w:r>
      <w:r w:rsidR="00DB3415" w:rsidRPr="00384DC4">
        <w:rPr>
          <w:rFonts w:ascii="Arial" w:hAnsi="Arial" w:cs="Arial"/>
          <w:color w:val="272728"/>
          <w:sz w:val="24"/>
          <w:szCs w:val="24"/>
        </w:rPr>
        <w:t>list.</w:t>
      </w:r>
      <w:r w:rsidR="00384DC4" w:rsidRPr="00384DC4">
        <w:rPr>
          <w:rFonts w:ascii="Arial" w:hAnsi="Arial" w:cs="Arial"/>
          <w:color w:val="272728"/>
          <w:sz w:val="24"/>
          <w:szCs w:val="24"/>
        </w:rPr>
        <w:t xml:space="preserve"> Our password has been </w:t>
      </w:r>
      <w:r w:rsidR="00A03A67">
        <w:rPr>
          <w:rFonts w:ascii="Arial" w:hAnsi="Arial" w:cs="Arial"/>
          <w:color w:val="272728"/>
          <w:sz w:val="24"/>
          <w:szCs w:val="24"/>
        </w:rPr>
        <w:t>hidden</w:t>
      </w:r>
      <w:r w:rsidR="00384DC4" w:rsidRPr="00384DC4">
        <w:rPr>
          <w:rFonts w:ascii="Arial" w:hAnsi="Arial" w:cs="Arial"/>
          <w:color w:val="272728"/>
          <w:sz w:val="24"/>
          <w:szCs w:val="24"/>
        </w:rPr>
        <w:t xml:space="preserve"> for security.</w:t>
      </w:r>
    </w:p>
    <w:p w14:paraId="27B5D71B" w14:textId="062BAA89" w:rsidR="000122AB" w:rsidRDefault="00384CDC" w:rsidP="00384CDC">
      <w:pPr>
        <w:rPr>
          <w:rFonts w:ascii="Arial" w:hAnsi="Arial" w:cs="Arial"/>
          <w:sz w:val="24"/>
          <w:szCs w:val="24"/>
        </w:rPr>
      </w:pPr>
      <w:r>
        <w:rPr>
          <w:noProof/>
        </w:rPr>
        <w:drawing>
          <wp:inline distT="0" distB="0" distL="0" distR="0" wp14:anchorId="59B271BC" wp14:editId="2AB8CBA2">
            <wp:extent cx="5943600" cy="3140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5439F1C8" w14:textId="3A6F264B" w:rsidR="005A6201" w:rsidRPr="000122AB" w:rsidRDefault="00BC671D" w:rsidP="00384CDC">
      <w:pPr>
        <w:rPr>
          <w:rFonts w:ascii="Arial" w:hAnsi="Arial" w:cs="Arial"/>
          <w:sz w:val="24"/>
          <w:szCs w:val="24"/>
        </w:rPr>
      </w:pPr>
      <w:del w:id="86" w:author="Prideaux-Ghee, Stephen" w:date="2021-07-04T16:48:00Z">
        <w:r w:rsidDel="00C05258">
          <w:rPr>
            <w:noProof/>
          </w:rPr>
          <w:lastRenderedPageBreak/>
          <w:drawing>
            <wp:inline distT="0" distB="0" distL="0" distR="0" wp14:anchorId="1B4BD5E7" wp14:editId="071B97F1">
              <wp:extent cx="5943600" cy="34429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del>
      <w:ins w:id="87" w:author="Prideaux-Ghee, Stephen" w:date="2021-07-04T16:48:00Z">
        <w:r w:rsidR="004624C6">
          <w:rPr>
            <w:rFonts w:ascii="Arial" w:hAnsi="Arial" w:cs="Arial"/>
            <w:noProof/>
            <w:sz w:val="24"/>
            <w:szCs w:val="24"/>
          </w:rPr>
          <w:drawing>
            <wp:inline distT="0" distB="0" distL="0" distR="0" wp14:anchorId="1089875C" wp14:editId="715A2AB8">
              <wp:extent cx="5935980" cy="184994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6150"/>
                      <a:stretch/>
                    </pic:blipFill>
                    <pic:spPr bwMode="auto">
                      <a:xfrm>
                        <a:off x="0" y="0"/>
                        <a:ext cx="5935980" cy="18499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3E524B" w14:textId="30128B54" w:rsidR="00F22C76" w:rsidRDefault="00E35F01" w:rsidP="00441AFC">
      <w:pPr>
        <w:pStyle w:val="ListParagraph"/>
        <w:numPr>
          <w:ilvl w:val="0"/>
          <w:numId w:val="7"/>
        </w:numPr>
        <w:rPr>
          <w:rFonts w:ascii="Arial" w:hAnsi="Arial" w:cs="Arial"/>
          <w:sz w:val="24"/>
          <w:szCs w:val="24"/>
        </w:rPr>
      </w:pPr>
      <w:r>
        <w:rPr>
          <w:rFonts w:ascii="Arial" w:hAnsi="Arial" w:cs="Arial"/>
          <w:sz w:val="24"/>
          <w:szCs w:val="24"/>
        </w:rPr>
        <w:t>Next, you will set the results of running mappings to their own batch file so you can edit</w:t>
      </w:r>
      <w:r w:rsidR="003F6E35">
        <w:rPr>
          <w:rFonts w:ascii="Arial" w:hAnsi="Arial" w:cs="Arial"/>
          <w:sz w:val="24"/>
          <w:szCs w:val="24"/>
        </w:rPr>
        <w:t xml:space="preserve"> the </w:t>
      </w:r>
      <w:r w:rsidR="00197907">
        <w:rPr>
          <w:rFonts w:ascii="Arial" w:hAnsi="Arial" w:cs="Arial"/>
          <w:sz w:val="24"/>
          <w:szCs w:val="24"/>
        </w:rPr>
        <w:t xml:space="preserve">properties that were created when publishing from Studio. Use the command </w:t>
      </w:r>
      <w:r w:rsidR="00197907" w:rsidRPr="00EA0BE5">
        <w:rPr>
          <w:rFonts w:ascii="Consolas" w:hAnsi="Consolas"/>
          <w:color w:val="C7254E"/>
          <w:sz w:val="19"/>
          <w:szCs w:val="19"/>
          <w:shd w:val="clear" w:color="auto" w:fill="F9F2F4"/>
        </w:rPr>
        <w:t>mappings &gt; mymap</w:t>
      </w:r>
      <w:r w:rsidR="00EA0BE5" w:rsidRPr="00EA0BE5">
        <w:rPr>
          <w:rFonts w:ascii="Consolas" w:hAnsi="Consolas"/>
          <w:color w:val="C7254E"/>
          <w:sz w:val="19"/>
          <w:szCs w:val="19"/>
          <w:shd w:val="clear" w:color="auto" w:fill="F9F2F4"/>
        </w:rPr>
        <w:t>.bat</w:t>
      </w:r>
      <w:r w:rsidR="00EA0BE5">
        <w:rPr>
          <w:rFonts w:ascii="Arial" w:hAnsi="Arial" w:cs="Arial"/>
          <w:sz w:val="24"/>
          <w:szCs w:val="24"/>
        </w:rPr>
        <w:t xml:space="preserve"> to create a new batch file.</w:t>
      </w:r>
      <w:r w:rsidR="00EF1A28">
        <w:rPr>
          <w:rFonts w:ascii="Arial" w:hAnsi="Arial" w:cs="Arial"/>
          <w:sz w:val="24"/>
          <w:szCs w:val="24"/>
        </w:rPr>
        <w:t xml:space="preserve"> This new file </w:t>
      </w:r>
      <w:ins w:id="88" w:author="Steve Ghee" w:date="2021-06-30T12:55:00Z">
        <w:r w:rsidR="008B7F58">
          <w:rPr>
            <w:rFonts w:ascii="Arial" w:hAnsi="Arial" w:cs="Arial"/>
            <w:sz w:val="24"/>
            <w:szCs w:val="24"/>
          </w:rPr>
          <w:t>w</w:t>
        </w:r>
      </w:ins>
      <w:del w:id="89" w:author="Steve Ghee" w:date="2021-06-30T12:55:00Z">
        <w:r w:rsidR="00EF1A28" w:rsidDel="008B7F58">
          <w:rPr>
            <w:rFonts w:ascii="Arial" w:hAnsi="Arial" w:cs="Arial"/>
            <w:sz w:val="24"/>
            <w:szCs w:val="24"/>
          </w:rPr>
          <w:delText>f</w:delText>
        </w:r>
      </w:del>
      <w:r w:rsidR="00EF1A28">
        <w:rPr>
          <w:rFonts w:ascii="Arial" w:hAnsi="Arial" w:cs="Arial"/>
          <w:sz w:val="24"/>
          <w:szCs w:val="24"/>
        </w:rPr>
        <w:t>ill be placed into your current directory</w:t>
      </w:r>
      <w:r w:rsidR="006F5F63">
        <w:rPr>
          <w:rFonts w:ascii="Arial" w:hAnsi="Arial" w:cs="Arial"/>
          <w:sz w:val="24"/>
          <w:szCs w:val="24"/>
        </w:rPr>
        <w:t xml:space="preserve"> and be used to create a template for the experience that can be configured</w:t>
      </w:r>
      <w:r w:rsidR="00EF1A28">
        <w:rPr>
          <w:rFonts w:ascii="Arial" w:hAnsi="Arial" w:cs="Arial"/>
          <w:sz w:val="24"/>
          <w:szCs w:val="24"/>
        </w:rPr>
        <w:t>.</w:t>
      </w:r>
    </w:p>
    <w:p w14:paraId="2EB82695" w14:textId="1C486675" w:rsidR="00EF1A28" w:rsidRPr="00EF1A28" w:rsidRDefault="00EF1A28" w:rsidP="00EF1A28">
      <w:pPr>
        <w:jc w:val="center"/>
        <w:rPr>
          <w:rFonts w:ascii="Arial" w:hAnsi="Arial" w:cs="Arial"/>
          <w:sz w:val="24"/>
          <w:szCs w:val="24"/>
        </w:rPr>
      </w:pPr>
      <w:del w:id="90" w:author="Prideaux-Ghee, Stephen" w:date="2021-07-04T16:48:00Z">
        <w:r w:rsidDel="004624C6">
          <w:rPr>
            <w:noProof/>
          </w:rPr>
          <w:drawing>
            <wp:inline distT="0" distB="0" distL="0" distR="0" wp14:anchorId="5561874D" wp14:editId="4FEF35C7">
              <wp:extent cx="5943600" cy="3442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del>
      <w:ins w:id="91" w:author="Prideaux-Ghee, Stephen" w:date="2021-07-04T16:48:00Z">
        <w:r w:rsidR="004624C6">
          <w:rPr>
            <w:rFonts w:ascii="Arial" w:hAnsi="Arial" w:cs="Arial"/>
            <w:noProof/>
            <w:sz w:val="24"/>
            <w:szCs w:val="24"/>
          </w:rPr>
          <w:drawing>
            <wp:inline distT="0" distB="0" distL="0" distR="0" wp14:anchorId="1E53D285" wp14:editId="1851C7FD">
              <wp:extent cx="5935980" cy="17336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9535"/>
                      <a:stretch/>
                    </pic:blipFill>
                    <pic:spPr bwMode="auto">
                      <a:xfrm>
                        <a:off x="0" y="0"/>
                        <a:ext cx="5935980" cy="17336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BA874DD" w14:textId="21447E93" w:rsidR="00EF1A28" w:rsidRDefault="003009A2" w:rsidP="00441AFC">
      <w:pPr>
        <w:pStyle w:val="ListParagraph"/>
        <w:numPr>
          <w:ilvl w:val="0"/>
          <w:numId w:val="7"/>
        </w:numPr>
        <w:rPr>
          <w:rFonts w:ascii="Arial" w:hAnsi="Arial" w:cs="Arial"/>
          <w:sz w:val="24"/>
          <w:szCs w:val="24"/>
        </w:rPr>
      </w:pPr>
      <w:r>
        <w:rPr>
          <w:rFonts w:ascii="Arial" w:hAnsi="Arial" w:cs="Arial"/>
          <w:sz w:val="24"/>
          <w:szCs w:val="24"/>
        </w:rPr>
        <w:t xml:space="preserve">Open your newly created </w:t>
      </w:r>
      <w:r w:rsidRPr="003009A2">
        <w:rPr>
          <w:rFonts w:ascii="Courier New" w:hAnsi="Courier New" w:cs="Courier New"/>
          <w:sz w:val="24"/>
          <w:szCs w:val="24"/>
        </w:rPr>
        <w:t>mymap.bat</w:t>
      </w:r>
      <w:r>
        <w:rPr>
          <w:rFonts w:ascii="Arial" w:hAnsi="Arial" w:cs="Arial"/>
          <w:sz w:val="24"/>
          <w:szCs w:val="24"/>
        </w:rPr>
        <w:t xml:space="preserve"> file.</w:t>
      </w:r>
      <w:r w:rsidR="00601903">
        <w:rPr>
          <w:rFonts w:ascii="Arial" w:hAnsi="Arial" w:cs="Arial"/>
          <w:sz w:val="24"/>
          <w:szCs w:val="24"/>
        </w:rPr>
        <w:t xml:space="preserve"> You will see the results from mapping your experiences. Find the project that you just </w:t>
      </w:r>
      <w:r w:rsidR="005950D0">
        <w:rPr>
          <w:rFonts w:ascii="Arial" w:hAnsi="Arial" w:cs="Arial"/>
          <w:sz w:val="24"/>
          <w:szCs w:val="24"/>
        </w:rPr>
        <w:t xml:space="preserve">created, it will most likely be at the end of the file. You will be able to find </w:t>
      </w:r>
      <w:r w:rsidR="001D1BE6">
        <w:rPr>
          <w:rFonts w:ascii="Arial" w:hAnsi="Arial" w:cs="Arial"/>
          <w:sz w:val="24"/>
          <w:szCs w:val="24"/>
        </w:rPr>
        <w:t xml:space="preserve">the mapping for the file that you published </w:t>
      </w:r>
      <w:r w:rsidR="005950D0">
        <w:rPr>
          <w:rFonts w:ascii="Arial" w:hAnsi="Arial" w:cs="Arial"/>
          <w:sz w:val="24"/>
          <w:szCs w:val="24"/>
        </w:rPr>
        <w:t xml:space="preserve">by looking at the </w:t>
      </w:r>
      <w:r w:rsidR="005950D0" w:rsidRPr="00215783">
        <w:rPr>
          <w:rFonts w:ascii="Courier New" w:hAnsi="Courier New" w:cs="Courier New"/>
          <w:sz w:val="24"/>
          <w:szCs w:val="24"/>
        </w:rPr>
        <w:t>value</w:t>
      </w:r>
      <w:r w:rsidR="005950D0">
        <w:rPr>
          <w:rFonts w:ascii="Arial" w:hAnsi="Arial" w:cs="Arial"/>
          <w:sz w:val="24"/>
          <w:szCs w:val="24"/>
        </w:rPr>
        <w:t xml:space="preserve"> property of the mappin</w:t>
      </w:r>
      <w:r w:rsidR="00CC6C61">
        <w:rPr>
          <w:rFonts w:ascii="Arial" w:hAnsi="Arial" w:cs="Arial"/>
          <w:sz w:val="24"/>
          <w:szCs w:val="24"/>
        </w:rPr>
        <w:t xml:space="preserve">gs and seeing which one says </w:t>
      </w:r>
      <w:r w:rsidR="00CC6C61" w:rsidRPr="00140ECF">
        <w:rPr>
          <w:rFonts w:ascii="Courier New" w:hAnsi="Courier New" w:cs="Courier New"/>
          <w:sz w:val="24"/>
          <w:szCs w:val="24"/>
        </w:rPr>
        <w:t>projects/</w:t>
      </w:r>
      <w:r w:rsidR="002A53C5">
        <w:rPr>
          <w:rFonts w:ascii="Courier New" w:hAnsi="Courier New" w:cs="Courier New"/>
          <w:sz w:val="24"/>
          <w:szCs w:val="24"/>
        </w:rPr>
        <w:t>scalingdigitaltwinexperiences202</w:t>
      </w:r>
      <w:r w:rsidR="00CC6C61" w:rsidRPr="00140ECF">
        <w:rPr>
          <w:rFonts w:ascii="Courier New" w:hAnsi="Courier New" w:cs="Courier New"/>
          <w:sz w:val="24"/>
          <w:szCs w:val="24"/>
        </w:rPr>
        <w:t>/</w:t>
      </w:r>
      <w:r w:rsidR="00140ECF" w:rsidRPr="00140ECF">
        <w:rPr>
          <w:rFonts w:ascii="Courier New" w:hAnsi="Courier New" w:cs="Courier New"/>
          <w:sz w:val="24"/>
          <w:szCs w:val="24"/>
        </w:rPr>
        <w:t>index.html?expId=1&amp;vumark=%7B%7</w:t>
      </w:r>
      <w:proofErr w:type="gramStart"/>
      <w:r w:rsidR="00140ECF" w:rsidRPr="00140ECF">
        <w:rPr>
          <w:rFonts w:ascii="Courier New" w:hAnsi="Courier New" w:cs="Courier New"/>
          <w:sz w:val="24"/>
          <w:szCs w:val="24"/>
        </w:rPr>
        <w:t>Bvuforia:vumark</w:t>
      </w:r>
      <w:proofErr w:type="gramEnd"/>
      <w:r w:rsidR="00140ECF" w:rsidRPr="00140ECF">
        <w:rPr>
          <w:rFonts w:ascii="Courier New" w:hAnsi="Courier New" w:cs="Courier New"/>
          <w:sz w:val="24"/>
          <w:szCs w:val="24"/>
        </w:rPr>
        <w:t>%7D%7D"</w:t>
      </w:r>
      <w:r w:rsidR="00140ECF">
        <w:rPr>
          <w:rFonts w:ascii="Arial" w:hAnsi="Arial" w:cs="Arial"/>
          <w:sz w:val="24"/>
          <w:szCs w:val="24"/>
        </w:rPr>
        <w:t>.</w:t>
      </w:r>
    </w:p>
    <w:p w14:paraId="3F117204" w14:textId="23D29850" w:rsidR="005935C7" w:rsidRPr="005935C7" w:rsidRDefault="00A422AC" w:rsidP="005935C7">
      <w:pPr>
        <w:rPr>
          <w:rFonts w:ascii="Arial" w:hAnsi="Arial" w:cs="Arial"/>
          <w:sz w:val="24"/>
          <w:szCs w:val="24"/>
        </w:rPr>
      </w:pPr>
      <w:ins w:id="92" w:author="Prideaux-Ghee, Stephen" w:date="2021-07-04T16:49:00Z">
        <w:r>
          <w:rPr>
            <w:rFonts w:ascii="Arial" w:hAnsi="Arial" w:cs="Arial"/>
            <w:noProof/>
            <w:sz w:val="24"/>
            <w:szCs w:val="24"/>
          </w:rPr>
          <w:drawing>
            <wp:inline distT="0" distB="0" distL="0" distR="0" wp14:anchorId="705550C4" wp14:editId="07946660">
              <wp:extent cx="5935980" cy="1686090"/>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919"/>
                      <a:stretch/>
                    </pic:blipFill>
                    <pic:spPr bwMode="auto">
                      <a:xfrm>
                        <a:off x="0" y="0"/>
                        <a:ext cx="5935980" cy="1686090"/>
                      </a:xfrm>
                      <a:prstGeom prst="rect">
                        <a:avLst/>
                      </a:prstGeom>
                      <a:noFill/>
                      <a:ln>
                        <a:noFill/>
                      </a:ln>
                      <a:extLst>
                        <a:ext uri="{53640926-AAD7-44D8-BBD7-CCE9431645EC}">
                          <a14:shadowObscured xmlns:a14="http://schemas.microsoft.com/office/drawing/2010/main"/>
                        </a:ext>
                      </a:extLst>
                    </pic:spPr>
                  </pic:pic>
                </a:graphicData>
              </a:graphic>
            </wp:inline>
          </w:drawing>
        </w:r>
      </w:ins>
      <w:del w:id="93" w:author="Prideaux-Ghee, Stephen" w:date="2021-07-04T16:49:00Z">
        <w:r w:rsidR="005935C7" w:rsidDel="00A422AC">
          <w:rPr>
            <w:noProof/>
          </w:rPr>
          <w:drawing>
            <wp:inline distT="0" distB="0" distL="0" distR="0" wp14:anchorId="3D95B90F" wp14:editId="612A02B0">
              <wp:extent cx="5943600" cy="3140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del>
    </w:p>
    <w:p w14:paraId="1611348A" w14:textId="460FCB2D" w:rsidR="005935C7" w:rsidRDefault="00660ADB" w:rsidP="00660ADB">
      <w:pPr>
        <w:pStyle w:val="ListParagraph"/>
        <w:numPr>
          <w:ilvl w:val="1"/>
          <w:numId w:val="7"/>
        </w:numPr>
        <w:rPr>
          <w:rFonts w:ascii="Arial" w:hAnsi="Arial" w:cs="Arial"/>
          <w:sz w:val="24"/>
          <w:szCs w:val="24"/>
        </w:rPr>
      </w:pPr>
      <w:r>
        <w:rPr>
          <w:rFonts w:ascii="Arial" w:hAnsi="Arial" w:cs="Arial"/>
          <w:sz w:val="24"/>
          <w:szCs w:val="24"/>
        </w:rPr>
        <w:lastRenderedPageBreak/>
        <w:t>Each property of the mapping is listed below</w:t>
      </w:r>
    </w:p>
    <w:p w14:paraId="66F249C6" w14:textId="642CC4CF" w:rsidR="00C11546" w:rsidRDefault="00605C6A" w:rsidP="00C11546">
      <w:pPr>
        <w:pStyle w:val="ListParagraph"/>
        <w:numPr>
          <w:ilvl w:val="2"/>
          <w:numId w:val="7"/>
        </w:numPr>
        <w:rPr>
          <w:rFonts w:ascii="Arial" w:hAnsi="Arial" w:cs="Arial"/>
          <w:sz w:val="24"/>
          <w:szCs w:val="24"/>
        </w:rPr>
      </w:pPr>
      <w:r>
        <w:rPr>
          <w:rFonts w:ascii="Arial" w:hAnsi="Arial" w:cs="Arial"/>
          <w:sz w:val="24"/>
          <w:szCs w:val="24"/>
        </w:rPr>
        <w:t>id: the ID number for the mapping</w:t>
      </w:r>
    </w:p>
    <w:p w14:paraId="24873535" w14:textId="73C843FD" w:rsidR="00605C6A" w:rsidRDefault="00605C6A" w:rsidP="00C11546">
      <w:pPr>
        <w:pStyle w:val="ListParagraph"/>
        <w:numPr>
          <w:ilvl w:val="2"/>
          <w:numId w:val="7"/>
        </w:numPr>
        <w:rPr>
          <w:rFonts w:ascii="Arial" w:hAnsi="Arial" w:cs="Arial"/>
          <w:sz w:val="24"/>
          <w:szCs w:val="24"/>
        </w:rPr>
      </w:pPr>
      <w:r>
        <w:rPr>
          <w:rFonts w:ascii="Arial" w:hAnsi="Arial" w:cs="Arial"/>
          <w:sz w:val="24"/>
          <w:szCs w:val="24"/>
        </w:rPr>
        <w:t xml:space="preserve">key: the </w:t>
      </w:r>
      <w:proofErr w:type="spellStart"/>
      <w:r>
        <w:rPr>
          <w:rFonts w:ascii="Arial" w:hAnsi="Arial" w:cs="Arial"/>
          <w:sz w:val="24"/>
          <w:szCs w:val="24"/>
        </w:rPr>
        <w:t>ThingMark</w:t>
      </w:r>
      <w:proofErr w:type="spellEnd"/>
      <w:r>
        <w:rPr>
          <w:rFonts w:ascii="Arial" w:hAnsi="Arial" w:cs="Arial"/>
          <w:sz w:val="24"/>
          <w:szCs w:val="24"/>
        </w:rPr>
        <w:t xml:space="preserve"> that you associated the experience with</w:t>
      </w:r>
    </w:p>
    <w:p w14:paraId="64E543CF" w14:textId="3E6DDCBF" w:rsidR="00EF6EDD" w:rsidRDefault="00EF6EDD" w:rsidP="00C11546">
      <w:pPr>
        <w:pStyle w:val="ListParagraph"/>
        <w:numPr>
          <w:ilvl w:val="2"/>
          <w:numId w:val="7"/>
        </w:numPr>
        <w:rPr>
          <w:rFonts w:ascii="Arial" w:hAnsi="Arial" w:cs="Arial"/>
          <w:sz w:val="24"/>
          <w:szCs w:val="24"/>
        </w:rPr>
      </w:pPr>
      <w:r>
        <w:rPr>
          <w:rFonts w:ascii="Arial" w:hAnsi="Arial" w:cs="Arial"/>
          <w:sz w:val="24"/>
          <w:szCs w:val="24"/>
        </w:rPr>
        <w:t xml:space="preserve">value: </w:t>
      </w:r>
      <w:r w:rsidR="00C157DD">
        <w:rPr>
          <w:rFonts w:ascii="Arial" w:hAnsi="Arial" w:cs="Arial"/>
          <w:sz w:val="24"/>
          <w:szCs w:val="24"/>
        </w:rPr>
        <w:t>The URL of the experience.</w:t>
      </w:r>
      <w:r w:rsidR="00585CF2">
        <w:rPr>
          <w:rFonts w:ascii="Arial" w:hAnsi="Arial" w:cs="Arial"/>
          <w:sz w:val="24"/>
          <w:szCs w:val="24"/>
        </w:rPr>
        <w:t xml:space="preserve"> It is in the form of </w:t>
      </w:r>
      <w:proofErr w:type="gramStart"/>
      <w:r w:rsidR="00585CF2" w:rsidRPr="005A66A2">
        <w:rPr>
          <w:rFonts w:ascii="Courier New" w:hAnsi="Courier New" w:cs="Courier New"/>
          <w:sz w:val="24"/>
          <w:szCs w:val="24"/>
        </w:rPr>
        <w:t>path/</w:t>
      </w:r>
      <w:proofErr w:type="spellStart"/>
      <w:r w:rsidR="00585CF2" w:rsidRPr="005A66A2">
        <w:rPr>
          <w:rFonts w:ascii="Courier New" w:hAnsi="Courier New" w:cs="Courier New"/>
          <w:sz w:val="24"/>
          <w:szCs w:val="24"/>
        </w:rPr>
        <w:t>page.html?parameters</w:t>
      </w:r>
      <w:proofErr w:type="spellEnd"/>
      <w:proofErr w:type="gramEnd"/>
      <w:r w:rsidR="00ED677E">
        <w:rPr>
          <w:rFonts w:ascii="Arial" w:hAnsi="Arial" w:cs="Arial"/>
          <w:sz w:val="24"/>
          <w:szCs w:val="24"/>
        </w:rPr>
        <w:t xml:space="preserve">. </w:t>
      </w:r>
      <w:r w:rsidR="00D02061">
        <w:rPr>
          <w:rFonts w:ascii="Arial" w:hAnsi="Arial" w:cs="Arial"/>
          <w:sz w:val="24"/>
          <w:szCs w:val="24"/>
        </w:rPr>
        <w:t xml:space="preserve">The </w:t>
      </w:r>
      <w:r w:rsidR="00491F86" w:rsidRPr="00491F86">
        <w:rPr>
          <w:rFonts w:ascii="Courier New" w:hAnsi="Courier New" w:cs="Courier New"/>
          <w:sz w:val="24"/>
          <w:szCs w:val="24"/>
        </w:rPr>
        <w:t>path/page.html</w:t>
      </w:r>
      <w:r w:rsidR="00491F86">
        <w:rPr>
          <w:rFonts w:ascii="Arial" w:hAnsi="Arial" w:cs="Arial"/>
          <w:sz w:val="24"/>
          <w:szCs w:val="24"/>
        </w:rPr>
        <w:t xml:space="preserve"> </w:t>
      </w:r>
      <w:r w:rsidR="00D02061">
        <w:rPr>
          <w:rFonts w:ascii="Arial" w:hAnsi="Arial" w:cs="Arial"/>
          <w:sz w:val="24"/>
          <w:szCs w:val="24"/>
        </w:rPr>
        <w:t xml:space="preserve">portion </w:t>
      </w:r>
      <w:r w:rsidR="00491F86">
        <w:rPr>
          <w:rFonts w:ascii="Arial" w:hAnsi="Arial" w:cs="Arial"/>
          <w:sz w:val="24"/>
          <w:szCs w:val="24"/>
        </w:rPr>
        <w:t>is the experience</w:t>
      </w:r>
      <w:r w:rsidR="00D02061">
        <w:rPr>
          <w:rFonts w:ascii="Arial" w:hAnsi="Arial" w:cs="Arial"/>
          <w:sz w:val="24"/>
          <w:szCs w:val="24"/>
        </w:rPr>
        <w:t xml:space="preserve"> name</w:t>
      </w:r>
      <w:r w:rsidR="00491F86">
        <w:rPr>
          <w:rFonts w:ascii="Arial" w:hAnsi="Arial" w:cs="Arial"/>
          <w:sz w:val="24"/>
          <w:szCs w:val="24"/>
        </w:rPr>
        <w:t xml:space="preserve">. </w:t>
      </w:r>
      <w:r w:rsidR="000254FC">
        <w:rPr>
          <w:rFonts w:ascii="Arial" w:hAnsi="Arial" w:cs="Arial"/>
          <w:sz w:val="24"/>
          <w:szCs w:val="24"/>
        </w:rPr>
        <w:t>The parameters are mapped with their values. In this case,</w:t>
      </w:r>
      <w:r w:rsidR="004579A5">
        <w:rPr>
          <w:rFonts w:ascii="Arial" w:hAnsi="Arial" w:cs="Arial"/>
          <w:sz w:val="24"/>
          <w:szCs w:val="24"/>
        </w:rPr>
        <w:t xml:space="preserve"> </w:t>
      </w:r>
      <w:proofErr w:type="spellStart"/>
      <w:r w:rsidR="004579A5" w:rsidRPr="005A66A2">
        <w:rPr>
          <w:rFonts w:ascii="Courier New" w:hAnsi="Courier New" w:cs="Courier New"/>
          <w:sz w:val="24"/>
          <w:szCs w:val="24"/>
        </w:rPr>
        <w:t>expId</w:t>
      </w:r>
      <w:proofErr w:type="spellEnd"/>
      <w:r w:rsidR="004579A5" w:rsidRPr="005A66A2">
        <w:rPr>
          <w:rFonts w:ascii="Courier New" w:hAnsi="Courier New" w:cs="Courier New"/>
          <w:sz w:val="24"/>
          <w:szCs w:val="24"/>
        </w:rPr>
        <w:t xml:space="preserve"> </w:t>
      </w:r>
      <w:r w:rsidR="004579A5">
        <w:rPr>
          <w:rFonts w:ascii="Arial" w:hAnsi="Arial" w:cs="Arial"/>
          <w:sz w:val="24"/>
          <w:szCs w:val="24"/>
        </w:rPr>
        <w:t xml:space="preserve">is its own parameter that has a value of </w:t>
      </w:r>
      <w:r w:rsidR="004579A5" w:rsidRPr="005A66A2">
        <w:rPr>
          <w:rFonts w:ascii="Courier New" w:hAnsi="Courier New" w:cs="Courier New"/>
          <w:sz w:val="24"/>
          <w:szCs w:val="24"/>
        </w:rPr>
        <w:t>1</w:t>
      </w:r>
      <w:r w:rsidR="004579A5">
        <w:rPr>
          <w:rFonts w:ascii="Arial" w:hAnsi="Arial" w:cs="Arial"/>
          <w:sz w:val="24"/>
          <w:szCs w:val="24"/>
        </w:rPr>
        <w:t xml:space="preserve">, and </w:t>
      </w:r>
      <w:proofErr w:type="spellStart"/>
      <w:r w:rsidR="004579A5" w:rsidRPr="005A66A2">
        <w:rPr>
          <w:rFonts w:ascii="Courier New" w:hAnsi="Courier New" w:cs="Courier New"/>
          <w:sz w:val="24"/>
          <w:szCs w:val="24"/>
        </w:rPr>
        <w:t>vumark</w:t>
      </w:r>
      <w:proofErr w:type="spellEnd"/>
      <w:r w:rsidR="004579A5" w:rsidRPr="005A66A2">
        <w:rPr>
          <w:rFonts w:ascii="Courier New" w:hAnsi="Courier New" w:cs="Courier New"/>
          <w:sz w:val="24"/>
          <w:szCs w:val="24"/>
        </w:rPr>
        <w:t xml:space="preserve"> </w:t>
      </w:r>
      <w:r w:rsidR="004579A5">
        <w:rPr>
          <w:rFonts w:ascii="Arial" w:hAnsi="Arial" w:cs="Arial"/>
          <w:sz w:val="24"/>
          <w:szCs w:val="24"/>
        </w:rPr>
        <w:t xml:space="preserve">is its own parameter with a value of </w:t>
      </w:r>
      <w:r w:rsidR="005A66A2" w:rsidRPr="005A66A2">
        <w:rPr>
          <w:rFonts w:ascii="Courier New" w:hAnsi="Courier New" w:cs="Courier New"/>
          <w:sz w:val="24"/>
          <w:szCs w:val="24"/>
        </w:rPr>
        <w:t>%7B%7</w:t>
      </w:r>
      <w:proofErr w:type="gramStart"/>
      <w:r w:rsidR="005A66A2" w:rsidRPr="005A66A2">
        <w:rPr>
          <w:rFonts w:ascii="Courier New" w:hAnsi="Courier New" w:cs="Courier New"/>
          <w:sz w:val="24"/>
          <w:szCs w:val="24"/>
        </w:rPr>
        <w:t>Bvuforia:vumark</w:t>
      </w:r>
      <w:proofErr w:type="gramEnd"/>
      <w:r w:rsidR="005A66A2" w:rsidRPr="005A66A2">
        <w:rPr>
          <w:rFonts w:ascii="Courier New" w:hAnsi="Courier New" w:cs="Courier New"/>
          <w:sz w:val="24"/>
          <w:szCs w:val="24"/>
        </w:rPr>
        <w:t>%7D%7D</w:t>
      </w:r>
      <w:r w:rsidR="005A66A2">
        <w:rPr>
          <w:rFonts w:ascii="Arial" w:hAnsi="Arial" w:cs="Arial"/>
          <w:sz w:val="24"/>
          <w:szCs w:val="24"/>
        </w:rPr>
        <w:t>. These parameters will be updated as more configurations are created.</w:t>
      </w:r>
    </w:p>
    <w:p w14:paraId="20F93F34" w14:textId="4B5D2CA5" w:rsidR="00491F86" w:rsidRDefault="00491F86" w:rsidP="00C11546">
      <w:pPr>
        <w:pStyle w:val="ListParagraph"/>
        <w:numPr>
          <w:ilvl w:val="2"/>
          <w:numId w:val="7"/>
        </w:numPr>
        <w:rPr>
          <w:rFonts w:ascii="Arial" w:hAnsi="Arial" w:cs="Arial"/>
          <w:sz w:val="24"/>
          <w:szCs w:val="24"/>
        </w:rPr>
      </w:pPr>
      <w:proofErr w:type="spellStart"/>
      <w:r>
        <w:rPr>
          <w:rFonts w:ascii="Arial" w:hAnsi="Arial" w:cs="Arial"/>
          <w:sz w:val="24"/>
          <w:szCs w:val="24"/>
        </w:rPr>
        <w:t>Resourcetype</w:t>
      </w:r>
      <w:proofErr w:type="spellEnd"/>
      <w:r>
        <w:rPr>
          <w:rFonts w:ascii="Arial" w:hAnsi="Arial" w:cs="Arial"/>
          <w:sz w:val="24"/>
          <w:szCs w:val="24"/>
        </w:rPr>
        <w:t>:</w:t>
      </w:r>
      <w:r w:rsidR="00B2628D">
        <w:rPr>
          <w:rFonts w:ascii="Arial" w:hAnsi="Arial" w:cs="Arial"/>
          <w:sz w:val="24"/>
          <w:szCs w:val="24"/>
        </w:rPr>
        <w:t xml:space="preserve"> </w:t>
      </w:r>
      <w:r w:rsidR="00000B4C">
        <w:rPr>
          <w:rFonts w:ascii="Arial" w:hAnsi="Arial" w:cs="Arial"/>
          <w:sz w:val="24"/>
          <w:szCs w:val="24"/>
        </w:rPr>
        <w:t>the type of resource that this is associated with</w:t>
      </w:r>
    </w:p>
    <w:p w14:paraId="50868BF5" w14:textId="6926F17E" w:rsidR="00000B4C" w:rsidRDefault="00000B4C" w:rsidP="00C11546">
      <w:pPr>
        <w:pStyle w:val="ListParagraph"/>
        <w:numPr>
          <w:ilvl w:val="2"/>
          <w:numId w:val="7"/>
        </w:numPr>
        <w:rPr>
          <w:rFonts w:ascii="Arial" w:hAnsi="Arial" w:cs="Arial"/>
          <w:sz w:val="24"/>
          <w:szCs w:val="24"/>
        </w:rPr>
      </w:pPr>
      <w:r>
        <w:rPr>
          <w:rFonts w:ascii="Arial" w:hAnsi="Arial" w:cs="Arial"/>
          <w:sz w:val="24"/>
          <w:szCs w:val="24"/>
        </w:rPr>
        <w:t xml:space="preserve">Title: the title of the experience that you created in the </w:t>
      </w:r>
      <w:r w:rsidR="00D36BF2">
        <w:rPr>
          <w:rFonts w:ascii="Arial" w:hAnsi="Arial" w:cs="Arial"/>
          <w:b/>
          <w:bCs/>
          <w:sz w:val="24"/>
          <w:szCs w:val="24"/>
        </w:rPr>
        <w:t>Info</w:t>
      </w:r>
      <w:r w:rsidR="00D36BF2">
        <w:rPr>
          <w:rFonts w:ascii="Arial" w:hAnsi="Arial" w:cs="Arial"/>
          <w:sz w:val="24"/>
          <w:szCs w:val="24"/>
        </w:rPr>
        <w:t xml:space="preserve"> section of Vuforia Studio</w:t>
      </w:r>
    </w:p>
    <w:p w14:paraId="160B67A3" w14:textId="6D81FC40" w:rsidR="005C2F1A" w:rsidRDefault="005C2F1A" w:rsidP="00C11546">
      <w:pPr>
        <w:pStyle w:val="ListParagraph"/>
        <w:numPr>
          <w:ilvl w:val="2"/>
          <w:numId w:val="7"/>
        </w:numPr>
        <w:rPr>
          <w:rFonts w:ascii="Arial" w:hAnsi="Arial" w:cs="Arial"/>
          <w:sz w:val="24"/>
          <w:szCs w:val="24"/>
        </w:rPr>
      </w:pPr>
      <w:proofErr w:type="spellStart"/>
      <w:r>
        <w:rPr>
          <w:rFonts w:ascii="Arial" w:hAnsi="Arial" w:cs="Arial"/>
          <w:sz w:val="24"/>
          <w:szCs w:val="24"/>
        </w:rPr>
        <w:t>Createstamp</w:t>
      </w:r>
      <w:proofErr w:type="spellEnd"/>
      <w:r>
        <w:rPr>
          <w:rFonts w:ascii="Arial" w:hAnsi="Arial" w:cs="Arial"/>
          <w:sz w:val="24"/>
          <w:szCs w:val="24"/>
        </w:rPr>
        <w:t xml:space="preserve">: the timestamp for the </w:t>
      </w:r>
      <w:r w:rsidR="0021208B">
        <w:rPr>
          <w:rFonts w:ascii="Arial" w:hAnsi="Arial" w:cs="Arial"/>
          <w:sz w:val="24"/>
          <w:szCs w:val="24"/>
        </w:rPr>
        <w:t>mapping being created</w:t>
      </w:r>
    </w:p>
    <w:p w14:paraId="294B7CFD" w14:textId="417B26FF" w:rsidR="00D36BF2" w:rsidRDefault="00D36BF2" w:rsidP="00C11546">
      <w:pPr>
        <w:pStyle w:val="ListParagraph"/>
        <w:numPr>
          <w:ilvl w:val="2"/>
          <w:numId w:val="7"/>
        </w:numPr>
        <w:rPr>
          <w:rFonts w:ascii="Arial" w:hAnsi="Arial" w:cs="Arial"/>
          <w:sz w:val="24"/>
          <w:szCs w:val="24"/>
        </w:rPr>
      </w:pPr>
      <w:r>
        <w:rPr>
          <w:rFonts w:ascii="Arial" w:hAnsi="Arial" w:cs="Arial"/>
          <w:sz w:val="24"/>
          <w:szCs w:val="24"/>
        </w:rPr>
        <w:t>Requires: sets the tracking requirements</w:t>
      </w:r>
    </w:p>
    <w:p w14:paraId="2C93CEE4" w14:textId="2EB704F5" w:rsidR="005C2F1A" w:rsidRDefault="005C2F1A" w:rsidP="00C11546">
      <w:pPr>
        <w:pStyle w:val="ListParagraph"/>
        <w:numPr>
          <w:ilvl w:val="2"/>
          <w:numId w:val="7"/>
        </w:numPr>
        <w:rPr>
          <w:rFonts w:ascii="Arial" w:hAnsi="Arial" w:cs="Arial"/>
          <w:sz w:val="24"/>
          <w:szCs w:val="24"/>
        </w:rPr>
      </w:pPr>
      <w:r>
        <w:rPr>
          <w:rFonts w:ascii="Arial" w:hAnsi="Arial" w:cs="Arial"/>
          <w:sz w:val="24"/>
          <w:szCs w:val="24"/>
        </w:rPr>
        <w:t>Description: the description of the project if you created one</w:t>
      </w:r>
    </w:p>
    <w:p w14:paraId="3E45FF73" w14:textId="3D3199AD" w:rsidR="0021208B" w:rsidRDefault="0021208B" w:rsidP="00C11546">
      <w:pPr>
        <w:pStyle w:val="ListParagraph"/>
        <w:numPr>
          <w:ilvl w:val="2"/>
          <w:numId w:val="7"/>
        </w:numPr>
        <w:rPr>
          <w:rFonts w:ascii="Arial" w:hAnsi="Arial" w:cs="Arial"/>
          <w:sz w:val="24"/>
          <w:szCs w:val="24"/>
        </w:rPr>
      </w:pPr>
      <w:proofErr w:type="spellStart"/>
      <w:r>
        <w:rPr>
          <w:rFonts w:ascii="Arial" w:hAnsi="Arial" w:cs="Arial"/>
          <w:sz w:val="24"/>
          <w:szCs w:val="24"/>
        </w:rPr>
        <w:t>Projectversion</w:t>
      </w:r>
      <w:proofErr w:type="spellEnd"/>
      <w:r>
        <w:rPr>
          <w:rFonts w:ascii="Arial" w:hAnsi="Arial" w:cs="Arial"/>
          <w:sz w:val="24"/>
          <w:szCs w:val="24"/>
        </w:rPr>
        <w:t>: the version of the project</w:t>
      </w:r>
    </w:p>
    <w:p w14:paraId="32E16414" w14:textId="733386F5" w:rsidR="0021208B" w:rsidRDefault="0021208B" w:rsidP="0021208B">
      <w:pPr>
        <w:pStyle w:val="ListParagraph"/>
        <w:numPr>
          <w:ilvl w:val="0"/>
          <w:numId w:val="7"/>
        </w:numPr>
        <w:rPr>
          <w:rFonts w:ascii="Arial" w:hAnsi="Arial" w:cs="Arial"/>
          <w:sz w:val="24"/>
          <w:szCs w:val="24"/>
        </w:rPr>
      </w:pPr>
      <w:r>
        <w:rPr>
          <w:rFonts w:ascii="Arial" w:hAnsi="Arial" w:cs="Arial"/>
          <w:sz w:val="24"/>
          <w:szCs w:val="24"/>
        </w:rPr>
        <w:t>The first step to editing the batch file is to remove</w:t>
      </w:r>
      <w:r w:rsidR="00421E2F">
        <w:rPr>
          <w:rFonts w:ascii="Arial" w:hAnsi="Arial" w:cs="Arial"/>
          <w:sz w:val="24"/>
          <w:szCs w:val="24"/>
        </w:rPr>
        <w:t xml:space="preserve"> parameters from it. Remove the </w:t>
      </w:r>
      <w:r w:rsidR="00421E2F" w:rsidRPr="00106297">
        <w:rPr>
          <w:rFonts w:ascii="Courier New" w:hAnsi="Courier New" w:cs="Courier New"/>
          <w:sz w:val="24"/>
          <w:szCs w:val="24"/>
        </w:rPr>
        <w:t>id</w:t>
      </w:r>
      <w:r w:rsidR="00421E2F">
        <w:rPr>
          <w:rFonts w:ascii="Arial" w:hAnsi="Arial" w:cs="Arial"/>
          <w:sz w:val="24"/>
          <w:szCs w:val="24"/>
        </w:rPr>
        <w:t xml:space="preserve">, </w:t>
      </w:r>
      <w:proofErr w:type="spellStart"/>
      <w:r w:rsidR="00421E2F" w:rsidRPr="00106297">
        <w:rPr>
          <w:rFonts w:ascii="Courier New" w:hAnsi="Courier New" w:cs="Courier New"/>
          <w:sz w:val="24"/>
          <w:szCs w:val="24"/>
        </w:rPr>
        <w:t>createstamp</w:t>
      </w:r>
      <w:proofErr w:type="spellEnd"/>
      <w:ins w:id="94" w:author="Steve Ghee" w:date="2021-07-04T11:09:00Z">
        <w:r w:rsidR="003F74DE">
          <w:rPr>
            <w:rFonts w:ascii="Courier New" w:hAnsi="Courier New" w:cs="Courier New"/>
            <w:sz w:val="24"/>
            <w:szCs w:val="24"/>
          </w:rPr>
          <w:t>, status</w:t>
        </w:r>
      </w:ins>
      <w:del w:id="95" w:author="Steve Ghee" w:date="2021-07-04T11:09:00Z">
        <w:r w:rsidR="00421E2F" w:rsidDel="003F74DE">
          <w:rPr>
            <w:rFonts w:ascii="Arial" w:hAnsi="Arial" w:cs="Arial"/>
            <w:sz w:val="24"/>
            <w:szCs w:val="24"/>
          </w:rPr>
          <w:delText>,</w:delText>
        </w:r>
      </w:del>
      <w:r w:rsidR="00421E2F">
        <w:rPr>
          <w:rFonts w:ascii="Arial" w:hAnsi="Arial" w:cs="Arial"/>
          <w:sz w:val="24"/>
          <w:szCs w:val="24"/>
        </w:rPr>
        <w:t xml:space="preserve"> and </w:t>
      </w:r>
      <w:proofErr w:type="spellStart"/>
      <w:r w:rsidR="00421E2F" w:rsidRPr="00106297">
        <w:rPr>
          <w:rFonts w:ascii="Courier New" w:hAnsi="Courier New" w:cs="Courier New"/>
          <w:sz w:val="24"/>
          <w:szCs w:val="24"/>
        </w:rPr>
        <w:t>projectversion</w:t>
      </w:r>
      <w:proofErr w:type="spellEnd"/>
      <w:r w:rsidR="00421E2F">
        <w:rPr>
          <w:rFonts w:ascii="Arial" w:hAnsi="Arial" w:cs="Arial"/>
          <w:sz w:val="24"/>
          <w:szCs w:val="24"/>
        </w:rPr>
        <w:t xml:space="preserve"> properties from the file</w:t>
      </w:r>
      <w:r w:rsidR="00246240">
        <w:rPr>
          <w:rFonts w:ascii="Arial" w:hAnsi="Arial" w:cs="Arial"/>
          <w:sz w:val="24"/>
          <w:szCs w:val="24"/>
        </w:rPr>
        <w:t xml:space="preserve"> completely. Remove the entire value for the </w:t>
      </w:r>
      <w:r w:rsidR="00246240" w:rsidRPr="00106297">
        <w:rPr>
          <w:rFonts w:ascii="Courier New" w:hAnsi="Courier New" w:cs="Courier New"/>
          <w:sz w:val="24"/>
          <w:szCs w:val="24"/>
        </w:rPr>
        <w:t>key</w:t>
      </w:r>
      <w:r w:rsidR="00246240">
        <w:rPr>
          <w:rFonts w:ascii="Arial" w:hAnsi="Arial" w:cs="Arial"/>
          <w:sz w:val="24"/>
          <w:szCs w:val="24"/>
        </w:rPr>
        <w:t xml:space="preserve"> property and remove everything after</w:t>
      </w:r>
      <w:r w:rsidR="00106297">
        <w:rPr>
          <w:rFonts w:ascii="Arial" w:hAnsi="Arial" w:cs="Arial"/>
          <w:sz w:val="24"/>
          <w:szCs w:val="24"/>
        </w:rPr>
        <w:t xml:space="preserve"> </w:t>
      </w:r>
      <w:r w:rsidR="00106297" w:rsidRPr="00106297">
        <w:rPr>
          <w:rFonts w:ascii="Courier New" w:hAnsi="Courier New" w:cs="Courier New"/>
          <w:sz w:val="24"/>
          <w:szCs w:val="24"/>
          <w:lang w:val="en-GB"/>
        </w:rPr>
        <w:t>projects/</w:t>
      </w:r>
      <w:proofErr w:type="spellStart"/>
      <w:r w:rsidR="00106297" w:rsidRPr="00106297">
        <w:rPr>
          <w:rFonts w:ascii="Courier New" w:hAnsi="Courier New" w:cs="Courier New"/>
          <w:sz w:val="24"/>
          <w:szCs w:val="24"/>
          <w:lang w:val="en-GB"/>
        </w:rPr>
        <w:t>myproject</w:t>
      </w:r>
      <w:proofErr w:type="spellEnd"/>
      <w:r w:rsidR="00106297" w:rsidRPr="00106297">
        <w:rPr>
          <w:rFonts w:ascii="Courier New" w:hAnsi="Courier New" w:cs="Courier New"/>
          <w:sz w:val="24"/>
          <w:szCs w:val="24"/>
          <w:lang w:val="en-GB"/>
        </w:rPr>
        <w:t>/</w:t>
      </w:r>
      <w:proofErr w:type="spellStart"/>
      <w:r w:rsidR="00106297" w:rsidRPr="00106297">
        <w:rPr>
          <w:rFonts w:ascii="Courier New" w:hAnsi="Courier New" w:cs="Courier New"/>
          <w:sz w:val="24"/>
          <w:szCs w:val="24"/>
          <w:lang w:val="en-GB"/>
        </w:rPr>
        <w:t>index.html?expId</w:t>
      </w:r>
      <w:proofErr w:type="spellEnd"/>
      <w:r w:rsidR="00106297" w:rsidRPr="00106297">
        <w:rPr>
          <w:rFonts w:ascii="Courier New" w:hAnsi="Courier New" w:cs="Courier New"/>
          <w:sz w:val="24"/>
          <w:szCs w:val="24"/>
          <w:lang w:val="en-GB"/>
        </w:rPr>
        <w:t>=1</w:t>
      </w:r>
      <w:r w:rsidR="00106297">
        <w:rPr>
          <w:rFonts w:ascii="Arial" w:hAnsi="Arial" w:cs="Arial"/>
          <w:sz w:val="24"/>
          <w:szCs w:val="24"/>
        </w:rPr>
        <w:t xml:space="preserve"> in the </w:t>
      </w:r>
      <w:r w:rsidR="00106297" w:rsidRPr="00106297">
        <w:rPr>
          <w:rFonts w:ascii="Courier New" w:hAnsi="Courier New" w:cs="Courier New"/>
          <w:sz w:val="24"/>
          <w:szCs w:val="24"/>
        </w:rPr>
        <w:t>value</w:t>
      </w:r>
      <w:r w:rsidR="00106297">
        <w:rPr>
          <w:rFonts w:ascii="Arial" w:hAnsi="Arial" w:cs="Arial"/>
          <w:sz w:val="24"/>
          <w:szCs w:val="24"/>
        </w:rPr>
        <w:t xml:space="preserve"> property.</w:t>
      </w:r>
      <w:r w:rsidR="0057768E">
        <w:rPr>
          <w:rFonts w:ascii="Arial" w:hAnsi="Arial" w:cs="Arial"/>
          <w:sz w:val="24"/>
          <w:szCs w:val="24"/>
        </w:rPr>
        <w:t xml:space="preserve"> (</w:t>
      </w:r>
      <w:r w:rsidR="00873136">
        <w:rPr>
          <w:rFonts w:ascii="Arial" w:hAnsi="Arial" w:cs="Arial"/>
          <w:b/>
          <w:bCs/>
          <w:sz w:val="24"/>
          <w:szCs w:val="24"/>
        </w:rPr>
        <w:t>Note:</w:t>
      </w:r>
      <w:r w:rsidR="00873136" w:rsidRPr="00136B58">
        <w:rPr>
          <w:rFonts w:ascii="Arial" w:hAnsi="Arial" w:cs="Arial"/>
          <w:sz w:val="24"/>
          <w:szCs w:val="24"/>
          <w:rPrChange w:id="96" w:author="Steve Ghee" w:date="2021-07-04T11:10:00Z">
            <w:rPr>
              <w:rFonts w:ascii="Arial" w:hAnsi="Arial" w:cs="Arial"/>
              <w:b/>
              <w:bCs/>
              <w:sz w:val="24"/>
              <w:szCs w:val="24"/>
            </w:rPr>
          </w:rPrChange>
        </w:rPr>
        <w:t xml:space="preserve"> </w:t>
      </w:r>
      <w:ins w:id="97" w:author="Steve Ghee" w:date="2021-07-04T11:10:00Z">
        <w:r w:rsidR="00136B58" w:rsidRPr="00136B58">
          <w:rPr>
            <w:rFonts w:ascii="Arial" w:hAnsi="Arial" w:cs="Arial"/>
            <w:sz w:val="24"/>
            <w:szCs w:val="24"/>
            <w:rPrChange w:id="98" w:author="Steve Ghee" w:date="2021-07-04T11:10:00Z">
              <w:rPr>
                <w:rFonts w:ascii="Arial" w:hAnsi="Arial" w:cs="Arial"/>
                <w:b/>
                <w:bCs/>
                <w:sz w:val="24"/>
                <w:szCs w:val="24"/>
              </w:rPr>
            </w:rPrChange>
          </w:rPr>
          <w:t>We ultimately need to keep this as a single line of text</w:t>
        </w:r>
        <w:r w:rsidR="00136B58">
          <w:rPr>
            <w:rFonts w:ascii="Arial" w:hAnsi="Arial" w:cs="Arial"/>
            <w:b/>
            <w:bCs/>
            <w:sz w:val="24"/>
            <w:szCs w:val="24"/>
          </w:rPr>
          <w:t xml:space="preserve"> - </w:t>
        </w:r>
        <w:r w:rsidR="00136B58">
          <w:rPr>
            <w:rFonts w:ascii="Arial" w:hAnsi="Arial" w:cs="Arial"/>
            <w:sz w:val="24"/>
            <w:szCs w:val="24"/>
          </w:rPr>
          <w:t>t</w:t>
        </w:r>
      </w:ins>
      <w:del w:id="99" w:author="Steve Ghee" w:date="2021-07-04T11:10:00Z">
        <w:r w:rsidR="00873136" w:rsidDel="00136B58">
          <w:rPr>
            <w:rFonts w:ascii="Arial" w:hAnsi="Arial" w:cs="Arial"/>
            <w:sz w:val="24"/>
            <w:szCs w:val="24"/>
          </w:rPr>
          <w:delText>T</w:delText>
        </w:r>
      </w:del>
      <w:r w:rsidR="00873136">
        <w:rPr>
          <w:rFonts w:ascii="Arial" w:hAnsi="Arial" w:cs="Arial"/>
          <w:sz w:val="24"/>
          <w:szCs w:val="24"/>
        </w:rPr>
        <w:t xml:space="preserve">he </w:t>
      </w:r>
      <w:proofErr w:type="gramStart"/>
      <w:r w:rsidR="00873136">
        <w:rPr>
          <w:rFonts w:ascii="Arial" w:hAnsi="Arial" w:cs="Arial"/>
          <w:sz w:val="24"/>
          <w:szCs w:val="24"/>
        </w:rPr>
        <w:t>formatting</w:t>
      </w:r>
      <w:proofErr w:type="gramEnd"/>
      <w:r w:rsidR="00873136">
        <w:rPr>
          <w:rFonts w:ascii="Arial" w:hAnsi="Arial" w:cs="Arial"/>
          <w:sz w:val="24"/>
          <w:szCs w:val="24"/>
        </w:rPr>
        <w:t xml:space="preserve"> of the JSON in the .bat file </w:t>
      </w:r>
      <w:ins w:id="100" w:author="Steve Ghee" w:date="2021-07-04T11:11:00Z">
        <w:r w:rsidR="00136B58">
          <w:rPr>
            <w:rFonts w:ascii="Arial" w:hAnsi="Arial" w:cs="Arial"/>
            <w:sz w:val="24"/>
            <w:szCs w:val="24"/>
          </w:rPr>
          <w:t xml:space="preserve">below </w:t>
        </w:r>
      </w:ins>
      <w:r w:rsidR="00873136">
        <w:rPr>
          <w:rFonts w:ascii="Arial" w:hAnsi="Arial" w:cs="Arial"/>
          <w:sz w:val="24"/>
          <w:szCs w:val="24"/>
        </w:rPr>
        <w:t>has been edited for easier readability.)</w:t>
      </w:r>
    </w:p>
    <w:p w14:paraId="582DDB5B" w14:textId="73CE830D" w:rsidR="00425844" w:rsidRDefault="00425844" w:rsidP="00425844">
      <w:pPr>
        <w:rPr>
          <w:ins w:id="101" w:author="Prideaux-Ghee, Stephen" w:date="2021-07-04T16:50:00Z"/>
          <w:rFonts w:ascii="Arial" w:hAnsi="Arial" w:cs="Arial"/>
          <w:sz w:val="24"/>
          <w:szCs w:val="24"/>
        </w:rPr>
      </w:pPr>
      <w:del w:id="102" w:author="Prideaux-Ghee, Stephen" w:date="2021-07-04T16:49:00Z">
        <w:r w:rsidDel="00D67480">
          <w:rPr>
            <w:noProof/>
          </w:rPr>
          <w:drawing>
            <wp:inline distT="0" distB="0" distL="0" distR="0" wp14:anchorId="0494F726" wp14:editId="4E77BD31">
              <wp:extent cx="5943600" cy="3139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6">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del>
    </w:p>
    <w:p w14:paraId="227D1D50" w14:textId="71EC5BF7" w:rsidR="00DD305C" w:rsidRPr="00425844" w:rsidRDefault="00DD305C" w:rsidP="00425844">
      <w:pPr>
        <w:rPr>
          <w:rFonts w:ascii="Arial" w:hAnsi="Arial" w:cs="Arial"/>
          <w:sz w:val="24"/>
          <w:szCs w:val="24"/>
        </w:rPr>
      </w:pPr>
      <w:ins w:id="103" w:author="Prideaux-Ghee, Stephen" w:date="2021-07-04T16:50:00Z">
        <w:r>
          <w:rPr>
            <w:noProof/>
          </w:rPr>
          <w:drawing>
            <wp:inline distT="0" distB="0" distL="0" distR="0" wp14:anchorId="2C5C81CF" wp14:editId="73AF0531">
              <wp:extent cx="5935978" cy="2135362"/>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7">
                        <a:extLst>
                          <a:ext uri="{28A0092B-C50C-407E-A947-70E740481C1C}">
                            <a14:useLocalDpi xmlns:a14="http://schemas.microsoft.com/office/drawing/2010/main" val="0"/>
                          </a:ext>
                        </a:extLst>
                      </a:blip>
                      <a:srcRect b="37842"/>
                      <a:stretch>
                        <a:fillRect/>
                      </a:stretch>
                    </pic:blipFill>
                    <pic:spPr>
                      <a:xfrm>
                        <a:off x="0" y="0"/>
                        <a:ext cx="5935978" cy="2135362"/>
                      </a:xfrm>
                      <a:prstGeom prst="rect">
                        <a:avLst/>
                      </a:prstGeom>
                    </pic:spPr>
                  </pic:pic>
                </a:graphicData>
              </a:graphic>
            </wp:inline>
          </w:drawing>
        </w:r>
      </w:ins>
    </w:p>
    <w:p w14:paraId="732C867B" w14:textId="16D5E14E" w:rsidR="00873136" w:rsidRDefault="00425844" w:rsidP="0021208B">
      <w:pPr>
        <w:pStyle w:val="ListParagraph"/>
        <w:numPr>
          <w:ilvl w:val="0"/>
          <w:numId w:val="7"/>
        </w:numPr>
        <w:rPr>
          <w:rFonts w:ascii="Arial" w:hAnsi="Arial" w:cs="Arial"/>
          <w:sz w:val="24"/>
          <w:szCs w:val="24"/>
        </w:rPr>
      </w:pPr>
      <w:r>
        <w:rPr>
          <w:rFonts w:ascii="Arial" w:hAnsi="Arial" w:cs="Arial"/>
          <w:sz w:val="24"/>
          <w:szCs w:val="24"/>
        </w:rPr>
        <w:t xml:space="preserve">Next, you will need to add new parameters to your </w:t>
      </w:r>
      <w:r w:rsidRPr="00A14212">
        <w:rPr>
          <w:rFonts w:ascii="Courier New" w:hAnsi="Courier New" w:cs="Courier New"/>
          <w:sz w:val="24"/>
          <w:szCs w:val="24"/>
        </w:rPr>
        <w:t>value</w:t>
      </w:r>
      <w:r>
        <w:rPr>
          <w:rFonts w:ascii="Arial" w:hAnsi="Arial" w:cs="Arial"/>
          <w:sz w:val="24"/>
          <w:szCs w:val="24"/>
        </w:rPr>
        <w:t xml:space="preserve"> property.</w:t>
      </w:r>
      <w:r w:rsidR="00D3072A">
        <w:rPr>
          <w:rFonts w:ascii="Arial" w:hAnsi="Arial" w:cs="Arial"/>
          <w:sz w:val="24"/>
          <w:szCs w:val="24"/>
        </w:rPr>
        <w:t xml:space="preserve"> These parameters will be the same ones that you created in the previous tutorial for the color and the model of the quadcopter model</w:t>
      </w:r>
      <w:r w:rsidR="00372F7C">
        <w:rPr>
          <w:rFonts w:ascii="Arial" w:hAnsi="Arial" w:cs="Arial"/>
          <w:sz w:val="24"/>
          <w:szCs w:val="24"/>
        </w:rPr>
        <w:t xml:space="preserve"> and will be used to configure the experience.</w:t>
      </w:r>
      <w:r w:rsidR="00DF16FA">
        <w:rPr>
          <w:rFonts w:ascii="Arial" w:hAnsi="Arial" w:cs="Arial"/>
          <w:sz w:val="24"/>
          <w:szCs w:val="24"/>
        </w:rPr>
        <w:t xml:space="preserve"> </w:t>
      </w:r>
      <w:ins w:id="104" w:author="Steve Ghee" w:date="2021-06-30T12:57:00Z">
        <w:r w:rsidR="0078159F">
          <w:rPr>
            <w:rFonts w:ascii="Courier New" w:hAnsi="Courier New" w:cs="Courier New"/>
            <w:sz w:val="24"/>
            <w:szCs w:val="24"/>
          </w:rPr>
          <w:t>c</w:t>
        </w:r>
      </w:ins>
      <w:del w:id="105" w:author="Steve Ghee" w:date="2021-06-30T12:57:00Z">
        <w:r w:rsidR="00DF16FA" w:rsidRPr="00DC2988" w:rsidDel="0078159F">
          <w:rPr>
            <w:rFonts w:ascii="Courier New" w:hAnsi="Courier New" w:cs="Courier New"/>
            <w:sz w:val="24"/>
            <w:szCs w:val="24"/>
          </w:rPr>
          <w:delText>C</w:delText>
        </w:r>
      </w:del>
      <w:r w:rsidR="00DF16FA" w:rsidRPr="00DC2988">
        <w:rPr>
          <w:rFonts w:ascii="Courier New" w:hAnsi="Courier New" w:cs="Courier New"/>
          <w:sz w:val="24"/>
          <w:szCs w:val="24"/>
        </w:rPr>
        <w:t>urriculum</w:t>
      </w:r>
      <w:r w:rsidR="00DF16FA">
        <w:rPr>
          <w:rFonts w:ascii="Arial" w:hAnsi="Arial" w:cs="Arial"/>
          <w:sz w:val="24"/>
          <w:szCs w:val="24"/>
        </w:rPr>
        <w:t xml:space="preserve"> is the name of th</w:t>
      </w:r>
      <w:r w:rsidR="00DC2988">
        <w:rPr>
          <w:rFonts w:ascii="Arial" w:hAnsi="Arial" w:cs="Arial"/>
          <w:sz w:val="24"/>
          <w:szCs w:val="24"/>
        </w:rPr>
        <w:t xml:space="preserve">e template that we are creating, but </w:t>
      </w:r>
      <w:r w:rsidR="00DC2988">
        <w:rPr>
          <w:rFonts w:ascii="Arial" w:hAnsi="Arial" w:cs="Arial"/>
          <w:sz w:val="24"/>
          <w:szCs w:val="24"/>
        </w:rPr>
        <w:lastRenderedPageBreak/>
        <w:t>you can name it something different if you choose.</w:t>
      </w:r>
      <w:r w:rsidR="00211E8C">
        <w:rPr>
          <w:rFonts w:ascii="Arial" w:hAnsi="Arial" w:cs="Arial"/>
          <w:sz w:val="24"/>
          <w:szCs w:val="24"/>
        </w:rPr>
        <w:t xml:space="preserve"> Change the </w:t>
      </w:r>
      <w:r w:rsidR="00211E8C" w:rsidRPr="008F376F">
        <w:rPr>
          <w:rFonts w:ascii="Courier New" w:hAnsi="Courier New" w:cs="Courier New"/>
          <w:sz w:val="24"/>
          <w:szCs w:val="24"/>
        </w:rPr>
        <w:t>value</w:t>
      </w:r>
      <w:r w:rsidR="00211E8C">
        <w:rPr>
          <w:rFonts w:ascii="Arial" w:hAnsi="Arial" w:cs="Arial"/>
          <w:sz w:val="24"/>
          <w:szCs w:val="24"/>
        </w:rPr>
        <w:t xml:space="preserve"> property </w:t>
      </w:r>
      <w:r w:rsidR="008F376F">
        <w:rPr>
          <w:rFonts w:ascii="Arial" w:hAnsi="Arial" w:cs="Arial"/>
          <w:sz w:val="24"/>
          <w:szCs w:val="24"/>
        </w:rPr>
        <w:t>to</w:t>
      </w:r>
      <w:r w:rsidR="00211E8C">
        <w:rPr>
          <w:rFonts w:ascii="Arial" w:hAnsi="Arial" w:cs="Arial"/>
          <w:sz w:val="24"/>
          <w:szCs w:val="24"/>
        </w:rPr>
        <w:t xml:space="preserve"> have the following code</w:t>
      </w:r>
      <w:r w:rsidR="00100803">
        <w:rPr>
          <w:rFonts w:ascii="Arial" w:hAnsi="Arial" w:cs="Arial"/>
          <w:sz w:val="24"/>
          <w:szCs w:val="24"/>
        </w:rPr>
        <w:t>:</w:t>
      </w:r>
    </w:p>
    <w:p w14:paraId="0D69CA0B" w14:textId="5E3A9624" w:rsidR="000575D7" w:rsidRPr="000575D7" w:rsidRDefault="000575D7" w:rsidP="000575D7">
      <w:pPr>
        <w:rPr>
          <w:rFonts w:ascii="Consolas" w:hAnsi="Consolas"/>
          <w:color w:val="C7254E"/>
          <w:sz w:val="19"/>
          <w:szCs w:val="19"/>
          <w:shd w:val="clear" w:color="auto" w:fill="F9F2F4"/>
        </w:rPr>
      </w:pPr>
      <w:r w:rsidRPr="000575D7">
        <w:rPr>
          <w:rFonts w:ascii="Consolas" w:hAnsi="Consolas"/>
          <w:color w:val="C7254E"/>
          <w:sz w:val="19"/>
          <w:szCs w:val="19"/>
          <w:shd w:val="clear" w:color="auto" w:fill="F9F2F4"/>
        </w:rPr>
        <w:t>"value":"projects/</w:t>
      </w:r>
      <w:r w:rsidR="002D1BDC" w:rsidRPr="008F376F">
        <w:rPr>
          <w:rFonts w:ascii="Consolas" w:hAnsi="Consolas"/>
          <w:color w:val="C7254E"/>
          <w:sz w:val="19"/>
          <w:szCs w:val="19"/>
          <w:shd w:val="clear" w:color="auto" w:fill="F9F2F4"/>
        </w:rPr>
        <w:t>scalingdigitaltwinexperiences202</w:t>
      </w:r>
      <w:r w:rsidRPr="000575D7">
        <w:rPr>
          <w:rFonts w:ascii="Consolas" w:hAnsi="Consolas"/>
          <w:color w:val="C7254E"/>
          <w:sz w:val="19"/>
          <w:szCs w:val="19"/>
          <w:shd w:val="clear" w:color="auto" w:fill="F9F2F4"/>
        </w:rPr>
        <w:t>/index.html?expId=1&amp;color=%7B%7</w:t>
      </w:r>
      <w:proofErr w:type="gramStart"/>
      <w:r w:rsidRPr="000575D7">
        <w:rPr>
          <w:rFonts w:ascii="Consolas" w:hAnsi="Consolas"/>
          <w:color w:val="C7254E"/>
          <w:sz w:val="19"/>
          <w:szCs w:val="19"/>
          <w:shd w:val="clear" w:color="auto" w:fill="F9F2F4"/>
        </w:rPr>
        <w:t>Bcurriculum:color</w:t>
      </w:r>
      <w:proofErr w:type="gramEnd"/>
      <w:r w:rsidRPr="000575D7">
        <w:rPr>
          <w:rFonts w:ascii="Consolas" w:hAnsi="Consolas"/>
          <w:color w:val="C7254E"/>
          <w:sz w:val="19"/>
          <w:szCs w:val="19"/>
          <w:shd w:val="clear" w:color="auto" w:fill="F9F2F4"/>
        </w:rPr>
        <w:t>%7D%7D&amp;model=%7B%7Bcurriculum:model%7D%7D",</w:t>
      </w:r>
    </w:p>
    <w:p w14:paraId="1D05B083" w14:textId="391C492C" w:rsidR="00F40FA2" w:rsidRDefault="00F40FA2" w:rsidP="00F40FA2">
      <w:pPr>
        <w:pStyle w:val="ListParagraph"/>
        <w:rPr>
          <w:ins w:id="106" w:author="Steve Ghee" w:date="2021-06-30T12:58:00Z"/>
          <w:rFonts w:ascii="Arial" w:hAnsi="Arial" w:cs="Arial"/>
          <w:sz w:val="24"/>
          <w:szCs w:val="24"/>
        </w:rPr>
      </w:pPr>
      <w:ins w:id="107" w:author="Steve Ghee" w:date="2021-06-30T12:57:00Z">
        <w:r>
          <w:rPr>
            <w:rFonts w:ascii="Arial" w:hAnsi="Arial" w:cs="Arial"/>
            <w:sz w:val="24"/>
            <w:szCs w:val="24"/>
          </w:rPr>
          <w:t xml:space="preserve">What is this doing?  </w:t>
        </w:r>
        <w:r w:rsidR="00766F87">
          <w:rPr>
            <w:rFonts w:ascii="Arial" w:hAnsi="Arial" w:cs="Arial"/>
            <w:sz w:val="24"/>
            <w:szCs w:val="24"/>
          </w:rPr>
          <w:t>If we look at this text we’ve just added, we can see</w:t>
        </w:r>
      </w:ins>
      <w:ins w:id="108" w:author="Steve Ghee" w:date="2021-06-30T12:58:00Z">
        <w:r w:rsidR="00766F87">
          <w:rPr>
            <w:rFonts w:ascii="Arial" w:hAnsi="Arial" w:cs="Arial"/>
            <w:sz w:val="24"/>
            <w:szCs w:val="24"/>
          </w:rPr>
          <w:t xml:space="preserve"> this pattern</w:t>
        </w:r>
      </w:ins>
    </w:p>
    <w:p w14:paraId="0D3000B8" w14:textId="68A80564" w:rsidR="00766F87" w:rsidRDefault="00766F87" w:rsidP="00F40FA2">
      <w:pPr>
        <w:pStyle w:val="ListParagraph"/>
        <w:rPr>
          <w:ins w:id="109" w:author="Steve Ghee" w:date="2021-06-30T12:58:00Z"/>
          <w:rFonts w:ascii="Arial" w:hAnsi="Arial" w:cs="Arial"/>
          <w:sz w:val="24"/>
          <w:szCs w:val="24"/>
        </w:rPr>
      </w:pPr>
    </w:p>
    <w:p w14:paraId="10E3BE19" w14:textId="0C0086B9" w:rsidR="00766F87" w:rsidRDefault="00766F87" w:rsidP="00F40FA2">
      <w:pPr>
        <w:pStyle w:val="ListParagraph"/>
        <w:rPr>
          <w:ins w:id="110" w:author="Steve Ghee" w:date="2021-06-30T12:58:00Z"/>
          <w:rFonts w:ascii="Arial" w:hAnsi="Arial" w:cs="Arial"/>
          <w:sz w:val="24"/>
          <w:szCs w:val="24"/>
        </w:rPr>
      </w:pPr>
      <w:ins w:id="111" w:author="Steve Ghee" w:date="2021-06-30T12:58:00Z">
        <w:r w:rsidRPr="000575D7">
          <w:rPr>
            <w:rFonts w:ascii="Consolas" w:hAnsi="Consolas"/>
            <w:color w:val="C7254E"/>
            <w:sz w:val="19"/>
            <w:szCs w:val="19"/>
            <w:shd w:val="clear" w:color="auto" w:fill="F9F2F4"/>
          </w:rPr>
          <w:t>&amp;color=%7B%7</w:t>
        </w:r>
        <w:proofErr w:type="gramStart"/>
        <w:r w:rsidRPr="000575D7">
          <w:rPr>
            <w:rFonts w:ascii="Consolas" w:hAnsi="Consolas"/>
            <w:color w:val="C7254E"/>
            <w:sz w:val="19"/>
            <w:szCs w:val="19"/>
            <w:shd w:val="clear" w:color="auto" w:fill="F9F2F4"/>
          </w:rPr>
          <w:t>Bcurriculum:color</w:t>
        </w:r>
        <w:proofErr w:type="gramEnd"/>
        <w:r w:rsidRPr="000575D7">
          <w:rPr>
            <w:rFonts w:ascii="Consolas" w:hAnsi="Consolas"/>
            <w:color w:val="C7254E"/>
            <w:sz w:val="19"/>
            <w:szCs w:val="19"/>
            <w:shd w:val="clear" w:color="auto" w:fill="F9F2F4"/>
          </w:rPr>
          <w:t>%7D%7D</w:t>
        </w:r>
      </w:ins>
    </w:p>
    <w:p w14:paraId="3C72B91C" w14:textId="1834407D" w:rsidR="00766F87" w:rsidRDefault="00766F87" w:rsidP="00F40FA2">
      <w:pPr>
        <w:pStyle w:val="ListParagraph"/>
        <w:rPr>
          <w:ins w:id="112" w:author="Steve Ghee" w:date="2021-06-30T12:58:00Z"/>
          <w:rFonts w:ascii="Arial" w:hAnsi="Arial" w:cs="Arial"/>
          <w:sz w:val="24"/>
          <w:szCs w:val="24"/>
        </w:rPr>
      </w:pPr>
    </w:p>
    <w:p w14:paraId="279AC2AB" w14:textId="38918A55" w:rsidR="00766F87" w:rsidRDefault="00560605">
      <w:pPr>
        <w:pStyle w:val="ListParagraph"/>
        <w:rPr>
          <w:ins w:id="113" w:author="Steve Ghee" w:date="2021-06-30T12:57:00Z"/>
          <w:rFonts w:ascii="Arial" w:hAnsi="Arial" w:cs="Arial"/>
          <w:sz w:val="24"/>
          <w:szCs w:val="24"/>
        </w:rPr>
        <w:pPrChange w:id="114" w:author="Steve Ghee" w:date="2021-06-30T12:57:00Z">
          <w:pPr>
            <w:pStyle w:val="ListParagraph"/>
            <w:numPr>
              <w:numId w:val="7"/>
            </w:numPr>
            <w:ind w:hanging="360"/>
          </w:pPr>
        </w:pPrChange>
      </w:pPr>
      <w:ins w:id="115" w:author="Steve Ghee" w:date="2021-06-30T12:58:00Z">
        <w:r>
          <w:rPr>
            <w:rFonts w:ascii="Arial" w:hAnsi="Arial" w:cs="Arial"/>
            <w:sz w:val="24"/>
            <w:szCs w:val="24"/>
          </w:rPr>
          <w:t xml:space="preserve">Which if we break it down, this is a </w:t>
        </w:r>
      </w:ins>
      <w:proofErr w:type="spellStart"/>
      <w:ins w:id="116" w:author="Steve Ghee" w:date="2021-06-30T12:59:00Z">
        <w:r w:rsidR="00465198">
          <w:rPr>
            <w:rFonts w:ascii="Arial" w:hAnsi="Arial" w:cs="Arial"/>
            <w:sz w:val="24"/>
            <w:szCs w:val="24"/>
          </w:rPr>
          <w:t>url</w:t>
        </w:r>
        <w:proofErr w:type="spellEnd"/>
        <w:r w:rsidR="00465198">
          <w:rPr>
            <w:rFonts w:ascii="Arial" w:hAnsi="Arial" w:cs="Arial"/>
            <w:sz w:val="24"/>
            <w:szCs w:val="24"/>
          </w:rPr>
          <w:t xml:space="preserve">-encoded </w:t>
        </w:r>
      </w:ins>
      <w:ins w:id="117" w:author="Steve Ghee" w:date="2021-06-30T12:58:00Z">
        <w:r>
          <w:rPr>
            <w:rFonts w:ascii="Arial" w:hAnsi="Arial" w:cs="Arial"/>
            <w:sz w:val="24"/>
            <w:szCs w:val="24"/>
          </w:rPr>
          <w:t>query parameter of th</w:t>
        </w:r>
      </w:ins>
      <w:ins w:id="118" w:author="Steve Ghee" w:date="2021-06-30T12:59:00Z">
        <w:r>
          <w:rPr>
            <w:rFonts w:ascii="Arial" w:hAnsi="Arial" w:cs="Arial"/>
            <w:sz w:val="24"/>
            <w:szCs w:val="24"/>
          </w:rPr>
          <w:t>e form &amp;name=value</w:t>
        </w:r>
        <w:r w:rsidR="00465198">
          <w:rPr>
            <w:rFonts w:ascii="Arial" w:hAnsi="Arial" w:cs="Arial"/>
            <w:sz w:val="24"/>
            <w:szCs w:val="24"/>
          </w:rPr>
          <w:t xml:space="preserve"> – in this case, the name is ‘color’ and the value is {{</w:t>
        </w:r>
        <w:proofErr w:type="spellStart"/>
        <w:proofErr w:type="gramStart"/>
        <w:r w:rsidR="00465198">
          <w:rPr>
            <w:rFonts w:ascii="Arial" w:hAnsi="Arial" w:cs="Arial"/>
            <w:sz w:val="24"/>
            <w:szCs w:val="24"/>
          </w:rPr>
          <w:t>curriculum.color</w:t>
        </w:r>
        <w:proofErr w:type="spellEnd"/>
        <w:proofErr w:type="gramEnd"/>
        <w:r w:rsidR="00465198">
          <w:rPr>
            <w:rFonts w:ascii="Arial" w:hAnsi="Arial" w:cs="Arial"/>
            <w:sz w:val="24"/>
            <w:szCs w:val="24"/>
          </w:rPr>
          <w:t xml:space="preserve">}}. The double braces </w:t>
        </w:r>
      </w:ins>
      <w:ins w:id="119" w:author="Steve Ghee" w:date="2021-06-30T13:00:00Z">
        <w:r w:rsidR="00167968">
          <w:rPr>
            <w:rFonts w:ascii="Arial" w:hAnsi="Arial" w:cs="Arial"/>
            <w:sz w:val="24"/>
            <w:szCs w:val="24"/>
          </w:rPr>
          <w:t>indicate the value inside is to b</w:t>
        </w:r>
        <w:r w:rsidR="00FC1CE6">
          <w:rPr>
            <w:rFonts w:ascii="Arial" w:hAnsi="Arial" w:cs="Arial"/>
            <w:sz w:val="24"/>
            <w:szCs w:val="24"/>
          </w:rPr>
          <w:t xml:space="preserve">e </w:t>
        </w:r>
        <w:r w:rsidR="00167968">
          <w:rPr>
            <w:rFonts w:ascii="Arial" w:hAnsi="Arial" w:cs="Arial"/>
            <w:sz w:val="24"/>
            <w:szCs w:val="24"/>
          </w:rPr>
          <w:t>evaluated – in this case, we look for the valu</w:t>
        </w:r>
        <w:r w:rsidR="00FC1CE6">
          <w:rPr>
            <w:rFonts w:ascii="Arial" w:hAnsi="Arial" w:cs="Arial"/>
            <w:sz w:val="24"/>
            <w:szCs w:val="24"/>
          </w:rPr>
          <w:t>e of (urn</w:t>
        </w:r>
        <w:proofErr w:type="gramStart"/>
        <w:r w:rsidR="00FC1CE6">
          <w:rPr>
            <w:rFonts w:ascii="Arial" w:hAnsi="Arial" w:cs="Arial"/>
            <w:sz w:val="24"/>
            <w:szCs w:val="24"/>
          </w:rPr>
          <w:t>.)</w:t>
        </w:r>
        <w:proofErr w:type="spellStart"/>
        <w:r w:rsidR="00FC1CE6">
          <w:rPr>
            <w:rFonts w:ascii="Arial" w:hAnsi="Arial" w:cs="Arial"/>
            <w:sz w:val="24"/>
            <w:szCs w:val="24"/>
          </w:rPr>
          <w:t>curriculum</w:t>
        </w:r>
        <w:proofErr w:type="gramEnd"/>
        <w:r w:rsidR="00FC1CE6">
          <w:rPr>
            <w:rFonts w:ascii="Arial" w:hAnsi="Arial" w:cs="Arial"/>
            <w:sz w:val="24"/>
            <w:szCs w:val="24"/>
          </w:rPr>
          <w:t>.color</w:t>
        </w:r>
      </w:ins>
      <w:proofErr w:type="spellEnd"/>
      <w:ins w:id="120" w:author="Steve Ghee" w:date="2021-06-30T13:01:00Z">
        <w:r w:rsidR="00FC1CE6">
          <w:rPr>
            <w:rFonts w:ascii="Arial" w:hAnsi="Arial" w:cs="Arial"/>
            <w:sz w:val="24"/>
            <w:szCs w:val="24"/>
          </w:rPr>
          <w:t xml:space="preserve">, which we will see that we will add </w:t>
        </w:r>
        <w:r w:rsidR="008701B2">
          <w:rPr>
            <w:rFonts w:ascii="Arial" w:hAnsi="Arial" w:cs="Arial"/>
            <w:sz w:val="24"/>
            <w:szCs w:val="24"/>
          </w:rPr>
          <w:t>to the IRS.</w:t>
        </w:r>
      </w:ins>
    </w:p>
    <w:p w14:paraId="0584A31C" w14:textId="5B27B2DD" w:rsidR="00211E8C" w:rsidRDefault="005E155C" w:rsidP="0021208B">
      <w:pPr>
        <w:pStyle w:val="ListParagraph"/>
        <w:numPr>
          <w:ilvl w:val="0"/>
          <w:numId w:val="7"/>
        </w:numPr>
        <w:rPr>
          <w:rFonts w:ascii="Arial" w:hAnsi="Arial" w:cs="Arial"/>
          <w:sz w:val="24"/>
          <w:szCs w:val="24"/>
        </w:rPr>
      </w:pPr>
      <w:r>
        <w:rPr>
          <w:rFonts w:ascii="Arial" w:hAnsi="Arial" w:cs="Arial"/>
          <w:sz w:val="24"/>
          <w:szCs w:val="24"/>
        </w:rPr>
        <w:t xml:space="preserve">A </w:t>
      </w:r>
      <w:proofErr w:type="gramStart"/>
      <w:r>
        <w:rPr>
          <w:rFonts w:ascii="Arial" w:hAnsi="Arial" w:cs="Arial"/>
          <w:sz w:val="24"/>
          <w:szCs w:val="24"/>
        </w:rPr>
        <w:t>key needs</w:t>
      </w:r>
      <w:proofErr w:type="gramEnd"/>
      <w:r>
        <w:rPr>
          <w:rFonts w:ascii="Arial" w:hAnsi="Arial" w:cs="Arial"/>
          <w:sz w:val="24"/>
          <w:szCs w:val="24"/>
        </w:rPr>
        <w:t xml:space="preserve"> to be created for the experience to map to. Add the </w:t>
      </w:r>
      <w:r w:rsidRPr="00AB0A5C">
        <w:rPr>
          <w:rFonts w:ascii="Courier New" w:hAnsi="Courier New" w:cs="Courier New"/>
          <w:sz w:val="24"/>
          <w:szCs w:val="24"/>
        </w:rPr>
        <w:t>key</w:t>
      </w:r>
      <w:r w:rsidR="00AB0A5C">
        <w:rPr>
          <w:rFonts w:ascii="Arial" w:hAnsi="Arial" w:cs="Arial"/>
          <w:sz w:val="24"/>
          <w:szCs w:val="24"/>
        </w:rPr>
        <w:t xml:space="preserve"> below that maps to the </w:t>
      </w:r>
      <w:commentRangeStart w:id="121"/>
      <w:commentRangeStart w:id="122"/>
      <w:r w:rsidR="00AB0A5C">
        <w:rPr>
          <w:rFonts w:ascii="Arial" w:hAnsi="Arial" w:cs="Arial"/>
          <w:sz w:val="24"/>
          <w:szCs w:val="24"/>
        </w:rPr>
        <w:t xml:space="preserve">template </w:t>
      </w:r>
      <w:commentRangeEnd w:id="121"/>
      <w:r w:rsidR="00025537">
        <w:rPr>
          <w:rStyle w:val="CommentReference"/>
        </w:rPr>
        <w:commentReference w:id="121"/>
      </w:r>
      <w:commentRangeEnd w:id="122"/>
      <w:r w:rsidR="00025537">
        <w:rPr>
          <w:rStyle w:val="CommentReference"/>
        </w:rPr>
        <w:commentReference w:id="122"/>
      </w:r>
      <w:r w:rsidR="00AB0A5C">
        <w:rPr>
          <w:rFonts w:ascii="Arial" w:hAnsi="Arial" w:cs="Arial"/>
          <w:sz w:val="24"/>
          <w:szCs w:val="24"/>
        </w:rPr>
        <w:t xml:space="preserve">that we are </w:t>
      </w:r>
      <w:r w:rsidR="002E69A5">
        <w:rPr>
          <w:rFonts w:ascii="Arial" w:hAnsi="Arial" w:cs="Arial"/>
          <w:sz w:val="24"/>
          <w:szCs w:val="24"/>
        </w:rPr>
        <w:t>creating named</w:t>
      </w:r>
      <w:r w:rsidR="00AB0A5C">
        <w:rPr>
          <w:rFonts w:ascii="Arial" w:hAnsi="Arial" w:cs="Arial"/>
          <w:sz w:val="24"/>
          <w:szCs w:val="24"/>
        </w:rPr>
        <w:t xml:space="preserve"> </w:t>
      </w:r>
      <w:r w:rsidR="00AB0A5C" w:rsidRPr="00AB0A5C">
        <w:rPr>
          <w:rFonts w:ascii="Courier New" w:hAnsi="Courier New" w:cs="Courier New"/>
          <w:sz w:val="24"/>
          <w:szCs w:val="24"/>
        </w:rPr>
        <w:t>curriculum</w:t>
      </w:r>
      <w:r w:rsidR="00AB0A5C">
        <w:rPr>
          <w:rFonts w:ascii="Arial" w:hAnsi="Arial" w:cs="Arial"/>
          <w:sz w:val="24"/>
          <w:szCs w:val="24"/>
        </w:rPr>
        <w:t>.</w:t>
      </w:r>
      <w:r w:rsidR="006F5F63">
        <w:rPr>
          <w:rFonts w:ascii="Arial" w:hAnsi="Arial" w:cs="Arial"/>
          <w:sz w:val="24"/>
          <w:szCs w:val="24"/>
        </w:rPr>
        <w:t xml:space="preserve"> This completes your template.</w:t>
      </w:r>
    </w:p>
    <w:p w14:paraId="0E568970" w14:textId="5768FCD8" w:rsidR="002E69A5" w:rsidRDefault="002E69A5" w:rsidP="002E69A5">
      <w:pPr>
        <w:rPr>
          <w:rFonts w:ascii="Consolas" w:hAnsi="Consolas"/>
          <w:color w:val="C7254E"/>
          <w:sz w:val="19"/>
          <w:szCs w:val="19"/>
          <w:shd w:val="clear" w:color="auto" w:fill="F9F2F4"/>
        </w:rPr>
      </w:pPr>
      <w:r w:rsidRPr="002E69A5">
        <w:rPr>
          <w:rFonts w:ascii="Consolas" w:hAnsi="Consolas"/>
          <w:color w:val="C7254E"/>
          <w:sz w:val="19"/>
          <w:szCs w:val="19"/>
          <w:shd w:val="clear" w:color="auto" w:fill="F9F2F4"/>
        </w:rPr>
        <w:t>"key":"</w:t>
      </w:r>
      <w:ins w:id="123" w:author="Steve Ghee" w:date="2021-06-29T23:24:00Z">
        <w:del w:id="124" w:author="Prideaux-Ghee, Stephen" w:date="2021-07-04T17:41:00Z">
          <w:r w:rsidR="00766072" w:rsidRPr="00766072" w:rsidDel="004C076B">
            <w:delText xml:space="preserve"> </w:delText>
          </w:r>
        </w:del>
        <w:proofErr w:type="gramStart"/>
        <w:r w:rsidR="00766072" w:rsidRPr="00766072">
          <w:rPr>
            <w:rFonts w:ascii="Consolas" w:hAnsi="Consolas"/>
            <w:color w:val="C7254E"/>
            <w:sz w:val="19"/>
            <w:szCs w:val="19"/>
            <w:shd w:val="clear" w:color="auto" w:fill="F9F2F4"/>
          </w:rPr>
          <w:t>urn:curriculum</w:t>
        </w:r>
        <w:proofErr w:type="gramEnd"/>
        <w:r w:rsidR="00766072" w:rsidRPr="00766072">
          <w:rPr>
            <w:rFonts w:ascii="Consolas" w:hAnsi="Consolas"/>
            <w:color w:val="C7254E"/>
            <w:sz w:val="19"/>
            <w:szCs w:val="19"/>
            <w:shd w:val="clear" w:color="auto" w:fill="F9F2F4"/>
          </w:rPr>
          <w:t>:template:202</w:t>
        </w:r>
      </w:ins>
      <w:del w:id="125" w:author="Steve Ghee" w:date="2021-06-29T23:24:00Z">
        <w:r w:rsidRPr="002E69A5" w:rsidDel="00766072">
          <w:rPr>
            <w:rFonts w:ascii="Consolas" w:hAnsi="Consolas"/>
            <w:color w:val="C7254E"/>
            <w:sz w:val="19"/>
            <w:szCs w:val="19"/>
            <w:shd w:val="clear" w:color="auto" w:fill="F9F2F4"/>
          </w:rPr>
          <w:delText>urn:thingworx:template:curriculum</w:delText>
        </w:r>
      </w:del>
      <w:r w:rsidRPr="002E69A5">
        <w:rPr>
          <w:rFonts w:ascii="Consolas" w:hAnsi="Consolas"/>
          <w:color w:val="C7254E"/>
          <w:sz w:val="19"/>
          <w:szCs w:val="19"/>
          <w:shd w:val="clear" w:color="auto" w:fill="F9F2F4"/>
        </w:rPr>
        <w:t>"</w:t>
      </w:r>
    </w:p>
    <w:p w14:paraId="6EA0690C" w14:textId="12E940D7" w:rsidR="000E1849" w:rsidRPr="002E69A5" w:rsidRDefault="68A4EF33" w:rsidP="002E69A5">
      <w:pPr>
        <w:rPr>
          <w:rFonts w:ascii="Arial" w:hAnsi="Arial" w:cs="Arial"/>
          <w:sz w:val="24"/>
          <w:szCs w:val="24"/>
        </w:rPr>
      </w:pPr>
      <w:del w:id="126" w:author="Prideaux-Ghee, Stephen" w:date="2021-07-04T16:51:00Z">
        <w:r>
          <w:rPr>
            <w:noProof/>
          </w:rPr>
          <w:drawing>
            <wp:inline distT="0" distB="0" distL="0" distR="0" wp14:anchorId="283CB1FA" wp14:editId="6AE0FDC2">
              <wp:extent cx="5943600" cy="3140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del>
      <w:ins w:id="127" w:author="Prideaux-Ghee, Stephen" w:date="2021-07-04T16:51:00Z">
        <w:r w:rsidR="2F31EF10">
          <w:rPr>
            <w:noProof/>
          </w:rPr>
          <w:drawing>
            <wp:inline distT="0" distB="0" distL="0" distR="0" wp14:anchorId="2435D758" wp14:editId="12B2E51F">
              <wp:extent cx="5935978" cy="2188217"/>
              <wp:effectExtent l="0" t="0" r="762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9">
                        <a:extLst>
                          <a:ext uri="{28A0092B-C50C-407E-A947-70E740481C1C}">
                            <a14:useLocalDpi xmlns:a14="http://schemas.microsoft.com/office/drawing/2010/main" val="0"/>
                          </a:ext>
                        </a:extLst>
                      </a:blip>
                      <a:srcRect b="36303"/>
                      <a:stretch>
                        <a:fillRect/>
                      </a:stretch>
                    </pic:blipFill>
                    <pic:spPr>
                      <a:xfrm>
                        <a:off x="0" y="0"/>
                        <a:ext cx="5935978" cy="2188217"/>
                      </a:xfrm>
                      <a:prstGeom prst="rect">
                        <a:avLst/>
                      </a:prstGeom>
                    </pic:spPr>
                  </pic:pic>
                </a:graphicData>
              </a:graphic>
            </wp:inline>
          </w:drawing>
        </w:r>
      </w:ins>
    </w:p>
    <w:p w14:paraId="05B3BFEA" w14:textId="0A2A347F" w:rsidR="008563AC" w:rsidRDefault="0016520C" w:rsidP="0021208B">
      <w:pPr>
        <w:pStyle w:val="ListParagraph"/>
        <w:numPr>
          <w:ilvl w:val="0"/>
          <w:numId w:val="7"/>
        </w:numPr>
        <w:rPr>
          <w:ins w:id="128" w:author="Prideaux-Ghee, Stephen" w:date="2021-07-04T15:50:00Z"/>
          <w:rFonts w:ascii="Arial" w:hAnsi="Arial" w:cs="Arial"/>
          <w:sz w:val="24"/>
          <w:szCs w:val="24"/>
        </w:rPr>
      </w:pPr>
      <w:ins w:id="129" w:author="Prideaux-Ghee, Stephen" w:date="2021-07-04T15:46:00Z">
        <w:r>
          <w:rPr>
            <w:rFonts w:ascii="Arial" w:hAnsi="Arial" w:cs="Arial"/>
            <w:sz w:val="24"/>
            <w:szCs w:val="24"/>
          </w:rPr>
          <w:t xml:space="preserve">Finally, </w:t>
        </w:r>
        <w:proofErr w:type="spellStart"/>
        <w:r>
          <w:rPr>
            <w:rFonts w:ascii="Arial" w:hAnsi="Arial" w:cs="Arial"/>
            <w:sz w:val="24"/>
            <w:szCs w:val="24"/>
          </w:rPr>
          <w:t>lets</w:t>
        </w:r>
        <w:proofErr w:type="spellEnd"/>
        <w:r>
          <w:rPr>
            <w:rFonts w:ascii="Arial" w:hAnsi="Arial" w:cs="Arial"/>
            <w:sz w:val="24"/>
            <w:szCs w:val="24"/>
          </w:rPr>
          <w:t xml:space="preserve"> turn this bat file into a command that we will run against the IRS. </w:t>
        </w:r>
      </w:ins>
      <w:ins w:id="130" w:author="Prideaux-Ghee, Stephen" w:date="2021-07-04T15:47:00Z">
        <w:r w:rsidR="008563AC">
          <w:rPr>
            <w:rFonts w:ascii="Arial" w:hAnsi="Arial" w:cs="Arial"/>
            <w:sz w:val="24"/>
            <w:szCs w:val="24"/>
          </w:rPr>
          <w:t xml:space="preserve">First, there are some characters here that </w:t>
        </w:r>
        <w:r w:rsidR="00C72419">
          <w:rPr>
            <w:rFonts w:ascii="Arial" w:hAnsi="Arial" w:cs="Arial"/>
            <w:sz w:val="24"/>
            <w:szCs w:val="24"/>
          </w:rPr>
          <w:t xml:space="preserve">can be misinterpreted by </w:t>
        </w:r>
      </w:ins>
      <w:ins w:id="131" w:author="Prideaux-Ghee, Stephen" w:date="2021-07-04T16:51:00Z">
        <w:r w:rsidR="00305C86">
          <w:rPr>
            <w:rFonts w:ascii="Arial" w:hAnsi="Arial" w:cs="Arial"/>
            <w:sz w:val="24"/>
            <w:szCs w:val="24"/>
          </w:rPr>
          <w:t>the command interpreter</w:t>
        </w:r>
      </w:ins>
      <w:ins w:id="132" w:author="Prideaux-Ghee, Stephen" w:date="2021-07-04T15:47:00Z">
        <w:r w:rsidR="00C72419">
          <w:rPr>
            <w:rFonts w:ascii="Arial" w:hAnsi="Arial" w:cs="Arial"/>
            <w:sz w:val="24"/>
            <w:szCs w:val="24"/>
          </w:rPr>
          <w:t>, so we must ‘escape</w:t>
        </w:r>
      </w:ins>
      <w:ins w:id="133" w:author="Prideaux-Ghee, Stephen" w:date="2021-07-04T15:48:00Z">
        <w:r w:rsidR="00C72419">
          <w:rPr>
            <w:rFonts w:ascii="Arial" w:hAnsi="Arial" w:cs="Arial"/>
            <w:sz w:val="24"/>
            <w:szCs w:val="24"/>
          </w:rPr>
          <w:t>’ them to ensure the information gets through as we’d like.</w:t>
        </w:r>
        <w:r w:rsidR="00540432">
          <w:rPr>
            <w:rFonts w:ascii="Arial" w:hAnsi="Arial" w:cs="Arial"/>
            <w:sz w:val="24"/>
            <w:szCs w:val="24"/>
          </w:rPr>
          <w:t xml:space="preserve"> The </w:t>
        </w:r>
        <w:proofErr w:type="spellStart"/>
        <w:r w:rsidR="00540432">
          <w:rPr>
            <w:rFonts w:ascii="Arial" w:hAnsi="Arial" w:cs="Arial"/>
            <w:sz w:val="24"/>
            <w:szCs w:val="24"/>
          </w:rPr>
          <w:t>amphersand</w:t>
        </w:r>
        <w:proofErr w:type="spellEnd"/>
        <w:r w:rsidR="00540432">
          <w:rPr>
            <w:rFonts w:ascii="Arial" w:hAnsi="Arial" w:cs="Arial"/>
            <w:sz w:val="24"/>
            <w:szCs w:val="24"/>
          </w:rPr>
          <w:t xml:space="preserve"> (</w:t>
        </w:r>
        <w:proofErr w:type="spellStart"/>
        <w:proofErr w:type="gramStart"/>
        <w:r w:rsidR="00540432">
          <w:rPr>
            <w:rFonts w:ascii="Arial" w:hAnsi="Arial" w:cs="Arial"/>
            <w:sz w:val="24"/>
            <w:szCs w:val="24"/>
          </w:rPr>
          <w:t>e.g</w:t>
        </w:r>
        <w:proofErr w:type="spellEnd"/>
        <w:r w:rsidR="00540432">
          <w:rPr>
            <w:rFonts w:ascii="Arial" w:hAnsi="Arial" w:cs="Arial"/>
            <w:sz w:val="24"/>
            <w:szCs w:val="24"/>
          </w:rPr>
          <w:t xml:space="preserve">  &amp;</w:t>
        </w:r>
        <w:proofErr w:type="gramEnd"/>
        <w:r w:rsidR="00540432">
          <w:rPr>
            <w:rFonts w:ascii="Arial" w:hAnsi="Arial" w:cs="Arial"/>
            <w:sz w:val="24"/>
            <w:szCs w:val="24"/>
          </w:rPr>
          <w:t>color) and the percentage (e.g. %7B)</w:t>
        </w:r>
      </w:ins>
      <w:ins w:id="134" w:author="Prideaux-Ghee, Stephen" w:date="2021-07-04T15:49:00Z">
        <w:r w:rsidR="00540432">
          <w:rPr>
            <w:rFonts w:ascii="Arial" w:hAnsi="Arial" w:cs="Arial"/>
            <w:sz w:val="24"/>
            <w:szCs w:val="24"/>
          </w:rPr>
          <w:t xml:space="preserve"> </w:t>
        </w:r>
        <w:r w:rsidR="004079AD">
          <w:rPr>
            <w:rFonts w:ascii="Arial" w:hAnsi="Arial" w:cs="Arial"/>
            <w:sz w:val="24"/>
            <w:szCs w:val="24"/>
          </w:rPr>
          <w:t>and the quotes “” are the ones we need to handle.</w:t>
        </w:r>
        <w:r w:rsidR="00360DB4">
          <w:rPr>
            <w:rFonts w:ascii="Arial" w:hAnsi="Arial" w:cs="Arial"/>
            <w:sz w:val="24"/>
            <w:szCs w:val="24"/>
          </w:rPr>
          <w:t xml:space="preserve">  Most editors (like notepad) have search &amp; replace f</w:t>
        </w:r>
      </w:ins>
      <w:ins w:id="135" w:author="Prideaux-Ghee, Stephen" w:date="2021-07-04T15:50:00Z">
        <w:r w:rsidR="00360DB4">
          <w:rPr>
            <w:rFonts w:ascii="Arial" w:hAnsi="Arial" w:cs="Arial"/>
            <w:sz w:val="24"/>
            <w:szCs w:val="24"/>
          </w:rPr>
          <w:t xml:space="preserve">eature, so </w:t>
        </w:r>
        <w:proofErr w:type="spellStart"/>
        <w:proofErr w:type="gramStart"/>
        <w:r w:rsidR="00360DB4">
          <w:rPr>
            <w:rFonts w:ascii="Arial" w:hAnsi="Arial" w:cs="Arial"/>
            <w:sz w:val="24"/>
            <w:szCs w:val="24"/>
          </w:rPr>
          <w:t>lets</w:t>
        </w:r>
        <w:proofErr w:type="spellEnd"/>
        <w:proofErr w:type="gramEnd"/>
        <w:r w:rsidR="00360DB4">
          <w:rPr>
            <w:rFonts w:ascii="Arial" w:hAnsi="Arial" w:cs="Arial"/>
            <w:sz w:val="24"/>
            <w:szCs w:val="24"/>
          </w:rPr>
          <w:t xml:space="preserve"> use that to change the characters </w:t>
        </w:r>
      </w:ins>
    </w:p>
    <w:p w14:paraId="13538A66" w14:textId="06F11911" w:rsidR="00360DB4" w:rsidRDefault="00360DB4" w:rsidP="00360DB4">
      <w:pPr>
        <w:pStyle w:val="ListParagraph"/>
        <w:rPr>
          <w:ins w:id="136" w:author="Prideaux-Ghee, Stephen" w:date="2021-07-04T15:50:00Z"/>
          <w:rFonts w:ascii="Arial" w:hAnsi="Arial" w:cs="Arial"/>
          <w:sz w:val="24"/>
          <w:szCs w:val="24"/>
        </w:rPr>
      </w:pPr>
    </w:p>
    <w:tbl>
      <w:tblPr>
        <w:tblStyle w:val="TableGrid"/>
        <w:tblW w:w="0" w:type="auto"/>
        <w:tblInd w:w="3681" w:type="dxa"/>
        <w:tblLook w:val="04A0" w:firstRow="1" w:lastRow="0" w:firstColumn="1" w:lastColumn="0" w:noHBand="0" w:noVBand="1"/>
        <w:tblPrChange w:id="137" w:author="Prideaux-Ghee, Stephen" w:date="2021-07-04T15:51:00Z">
          <w:tblPr>
            <w:tblStyle w:val="TableGrid"/>
            <w:tblW w:w="0" w:type="auto"/>
            <w:tblInd w:w="720" w:type="dxa"/>
            <w:tblLook w:val="04A0" w:firstRow="1" w:lastRow="0" w:firstColumn="1" w:lastColumn="0" w:noHBand="0" w:noVBand="1"/>
          </w:tblPr>
        </w:tblPrChange>
      </w:tblPr>
      <w:tblGrid>
        <w:gridCol w:w="1375"/>
        <w:gridCol w:w="1035"/>
        <w:tblGridChange w:id="138">
          <w:tblGrid>
            <w:gridCol w:w="4336"/>
            <w:gridCol w:w="4294"/>
          </w:tblGrid>
        </w:tblGridChange>
      </w:tblGrid>
      <w:tr w:rsidR="00360DB4" w14:paraId="75E3142B" w14:textId="77777777" w:rsidTr="00F40066">
        <w:trPr>
          <w:ins w:id="139" w:author="Prideaux-Ghee, Stephen" w:date="2021-07-04T15:50:00Z"/>
        </w:trPr>
        <w:tc>
          <w:tcPr>
            <w:tcW w:w="1375" w:type="dxa"/>
            <w:tcPrChange w:id="140" w:author="Prideaux-Ghee, Stephen" w:date="2021-07-04T15:51:00Z">
              <w:tcPr>
                <w:tcW w:w="4675" w:type="dxa"/>
              </w:tcPr>
            </w:tcPrChange>
          </w:tcPr>
          <w:p w14:paraId="436D052B" w14:textId="5B9AF1CB" w:rsidR="00360DB4" w:rsidRDefault="00360DB4" w:rsidP="00360DB4">
            <w:pPr>
              <w:pStyle w:val="ListParagraph"/>
              <w:ind w:left="0"/>
              <w:rPr>
                <w:ins w:id="141" w:author="Prideaux-Ghee, Stephen" w:date="2021-07-04T15:50:00Z"/>
                <w:rFonts w:ascii="Arial" w:hAnsi="Arial" w:cs="Arial"/>
                <w:sz w:val="24"/>
                <w:szCs w:val="24"/>
              </w:rPr>
            </w:pPr>
            <w:ins w:id="142" w:author="Prideaux-Ghee, Stephen" w:date="2021-07-04T15:50:00Z">
              <w:r>
                <w:rPr>
                  <w:rFonts w:ascii="Arial" w:hAnsi="Arial" w:cs="Arial"/>
                  <w:sz w:val="24"/>
                  <w:szCs w:val="24"/>
                </w:rPr>
                <w:t>Replace</w:t>
              </w:r>
            </w:ins>
          </w:p>
        </w:tc>
        <w:tc>
          <w:tcPr>
            <w:tcW w:w="1035" w:type="dxa"/>
            <w:tcPrChange w:id="143" w:author="Prideaux-Ghee, Stephen" w:date="2021-07-04T15:51:00Z">
              <w:tcPr>
                <w:tcW w:w="4675" w:type="dxa"/>
              </w:tcPr>
            </w:tcPrChange>
          </w:tcPr>
          <w:p w14:paraId="486C180A" w14:textId="7A5A9B2A" w:rsidR="00360DB4" w:rsidRDefault="00360DB4" w:rsidP="00360DB4">
            <w:pPr>
              <w:pStyle w:val="ListParagraph"/>
              <w:ind w:left="0"/>
              <w:rPr>
                <w:ins w:id="144" w:author="Prideaux-Ghee, Stephen" w:date="2021-07-04T15:50:00Z"/>
                <w:rFonts w:ascii="Arial" w:hAnsi="Arial" w:cs="Arial"/>
                <w:sz w:val="24"/>
                <w:szCs w:val="24"/>
              </w:rPr>
            </w:pPr>
            <w:ins w:id="145" w:author="Prideaux-Ghee, Stephen" w:date="2021-07-04T15:50:00Z">
              <w:r>
                <w:rPr>
                  <w:rFonts w:ascii="Arial" w:hAnsi="Arial" w:cs="Arial"/>
                  <w:sz w:val="24"/>
                  <w:szCs w:val="24"/>
                </w:rPr>
                <w:t>with</w:t>
              </w:r>
            </w:ins>
          </w:p>
        </w:tc>
      </w:tr>
      <w:tr w:rsidR="00360DB4" w14:paraId="12BF2202" w14:textId="77777777" w:rsidTr="00F40066">
        <w:trPr>
          <w:ins w:id="146" w:author="Prideaux-Ghee, Stephen" w:date="2021-07-04T15:50:00Z"/>
        </w:trPr>
        <w:tc>
          <w:tcPr>
            <w:tcW w:w="1375" w:type="dxa"/>
            <w:tcPrChange w:id="147" w:author="Prideaux-Ghee, Stephen" w:date="2021-07-04T15:51:00Z">
              <w:tcPr>
                <w:tcW w:w="4675" w:type="dxa"/>
              </w:tcPr>
            </w:tcPrChange>
          </w:tcPr>
          <w:p w14:paraId="23899BFA" w14:textId="3EA73AE7" w:rsidR="00360DB4" w:rsidRDefault="00360DB4" w:rsidP="00360DB4">
            <w:pPr>
              <w:pStyle w:val="ListParagraph"/>
              <w:ind w:left="0"/>
              <w:rPr>
                <w:ins w:id="148" w:author="Prideaux-Ghee, Stephen" w:date="2021-07-04T15:50:00Z"/>
                <w:rFonts w:ascii="Arial" w:hAnsi="Arial" w:cs="Arial"/>
                <w:sz w:val="24"/>
                <w:szCs w:val="24"/>
              </w:rPr>
            </w:pPr>
            <w:ins w:id="149" w:author="Prideaux-Ghee, Stephen" w:date="2021-07-04T15:50:00Z">
              <w:r>
                <w:rPr>
                  <w:rFonts w:ascii="Arial" w:hAnsi="Arial" w:cs="Arial"/>
                  <w:sz w:val="24"/>
                  <w:szCs w:val="24"/>
                </w:rPr>
                <w:t>“</w:t>
              </w:r>
            </w:ins>
          </w:p>
        </w:tc>
        <w:tc>
          <w:tcPr>
            <w:tcW w:w="1035" w:type="dxa"/>
            <w:tcPrChange w:id="150" w:author="Prideaux-Ghee, Stephen" w:date="2021-07-04T15:51:00Z">
              <w:tcPr>
                <w:tcW w:w="4675" w:type="dxa"/>
              </w:tcPr>
            </w:tcPrChange>
          </w:tcPr>
          <w:p w14:paraId="71317E17" w14:textId="35EF8077" w:rsidR="00360DB4" w:rsidRDefault="00360DB4" w:rsidP="00360DB4">
            <w:pPr>
              <w:pStyle w:val="ListParagraph"/>
              <w:ind w:left="0"/>
              <w:rPr>
                <w:ins w:id="151" w:author="Prideaux-Ghee, Stephen" w:date="2021-07-04T15:50:00Z"/>
                <w:rFonts w:ascii="Arial" w:hAnsi="Arial" w:cs="Arial"/>
                <w:sz w:val="24"/>
                <w:szCs w:val="24"/>
              </w:rPr>
            </w:pPr>
            <w:ins w:id="152" w:author="Prideaux-Ghee, Stephen" w:date="2021-07-04T15:50:00Z">
              <w:r>
                <w:rPr>
                  <w:rFonts w:ascii="Arial" w:hAnsi="Arial" w:cs="Arial"/>
                  <w:sz w:val="24"/>
                  <w:szCs w:val="24"/>
                </w:rPr>
                <w:t>\”</w:t>
              </w:r>
            </w:ins>
          </w:p>
        </w:tc>
      </w:tr>
      <w:tr w:rsidR="00360DB4" w14:paraId="65C89524" w14:textId="77777777" w:rsidTr="00F40066">
        <w:trPr>
          <w:ins w:id="153" w:author="Prideaux-Ghee, Stephen" w:date="2021-07-04T15:50:00Z"/>
        </w:trPr>
        <w:tc>
          <w:tcPr>
            <w:tcW w:w="1375" w:type="dxa"/>
            <w:tcPrChange w:id="154" w:author="Prideaux-Ghee, Stephen" w:date="2021-07-04T15:51:00Z">
              <w:tcPr>
                <w:tcW w:w="4675" w:type="dxa"/>
              </w:tcPr>
            </w:tcPrChange>
          </w:tcPr>
          <w:p w14:paraId="49885EB3" w14:textId="24D6432E" w:rsidR="00360DB4" w:rsidRDefault="00F40066" w:rsidP="00360DB4">
            <w:pPr>
              <w:pStyle w:val="ListParagraph"/>
              <w:ind w:left="0"/>
              <w:rPr>
                <w:ins w:id="155" w:author="Prideaux-Ghee, Stephen" w:date="2021-07-04T15:50:00Z"/>
                <w:rFonts w:ascii="Arial" w:hAnsi="Arial" w:cs="Arial"/>
                <w:sz w:val="24"/>
                <w:szCs w:val="24"/>
              </w:rPr>
            </w:pPr>
            <w:ins w:id="156" w:author="Prideaux-Ghee, Stephen" w:date="2021-07-04T15:50:00Z">
              <w:r>
                <w:rPr>
                  <w:rFonts w:ascii="Arial" w:hAnsi="Arial" w:cs="Arial"/>
                  <w:sz w:val="24"/>
                  <w:szCs w:val="24"/>
                </w:rPr>
                <w:t>%</w:t>
              </w:r>
            </w:ins>
          </w:p>
        </w:tc>
        <w:tc>
          <w:tcPr>
            <w:tcW w:w="1035" w:type="dxa"/>
            <w:tcPrChange w:id="157" w:author="Prideaux-Ghee, Stephen" w:date="2021-07-04T15:51:00Z">
              <w:tcPr>
                <w:tcW w:w="4675" w:type="dxa"/>
              </w:tcPr>
            </w:tcPrChange>
          </w:tcPr>
          <w:p w14:paraId="0FA5C6CE" w14:textId="25377FCF" w:rsidR="00360DB4" w:rsidRDefault="00A41D88" w:rsidP="00360DB4">
            <w:pPr>
              <w:pStyle w:val="ListParagraph"/>
              <w:ind w:left="0"/>
              <w:rPr>
                <w:ins w:id="158" w:author="Prideaux-Ghee, Stephen" w:date="2021-07-04T15:50:00Z"/>
                <w:rFonts w:ascii="Arial" w:hAnsi="Arial" w:cs="Arial"/>
                <w:sz w:val="24"/>
                <w:szCs w:val="24"/>
              </w:rPr>
            </w:pPr>
            <w:ins w:id="159" w:author="Prideaux-Ghee, Stephen" w:date="2021-07-04T16:22:00Z">
              <w:r>
                <w:rPr>
                  <w:rFonts w:ascii="Arial" w:hAnsi="Arial" w:cs="Arial"/>
                  <w:sz w:val="24"/>
                  <w:szCs w:val="24"/>
                </w:rPr>
                <w:t>%</w:t>
              </w:r>
            </w:ins>
            <w:ins w:id="160" w:author="Prideaux-Ghee, Stephen" w:date="2021-07-04T15:50:00Z">
              <w:r w:rsidR="00F40066">
                <w:rPr>
                  <w:rFonts w:ascii="Arial" w:hAnsi="Arial" w:cs="Arial"/>
                  <w:sz w:val="24"/>
                  <w:szCs w:val="24"/>
                </w:rPr>
                <w:t>%</w:t>
              </w:r>
            </w:ins>
          </w:p>
        </w:tc>
      </w:tr>
      <w:tr w:rsidR="00F40066" w14:paraId="665E794D" w14:textId="77777777" w:rsidTr="00F40066">
        <w:trPr>
          <w:ins w:id="161" w:author="Prideaux-Ghee, Stephen" w:date="2021-07-04T15:50:00Z"/>
        </w:trPr>
        <w:tc>
          <w:tcPr>
            <w:tcW w:w="1375" w:type="dxa"/>
            <w:tcPrChange w:id="162" w:author="Prideaux-Ghee, Stephen" w:date="2021-07-04T15:51:00Z">
              <w:tcPr>
                <w:tcW w:w="4675" w:type="dxa"/>
              </w:tcPr>
            </w:tcPrChange>
          </w:tcPr>
          <w:p w14:paraId="36B6ABD0" w14:textId="51605B5C" w:rsidR="00F40066" w:rsidRDefault="00F40066" w:rsidP="00360DB4">
            <w:pPr>
              <w:pStyle w:val="ListParagraph"/>
              <w:ind w:left="0"/>
              <w:rPr>
                <w:ins w:id="163" w:author="Prideaux-Ghee, Stephen" w:date="2021-07-04T15:50:00Z"/>
                <w:rFonts w:ascii="Arial" w:hAnsi="Arial" w:cs="Arial"/>
                <w:sz w:val="24"/>
                <w:szCs w:val="24"/>
              </w:rPr>
            </w:pPr>
            <w:ins w:id="164" w:author="Prideaux-Ghee, Stephen" w:date="2021-07-04T15:50:00Z">
              <w:r>
                <w:rPr>
                  <w:rFonts w:ascii="Arial" w:hAnsi="Arial" w:cs="Arial"/>
                  <w:sz w:val="24"/>
                  <w:szCs w:val="24"/>
                </w:rPr>
                <w:t>&amp;</w:t>
              </w:r>
            </w:ins>
          </w:p>
        </w:tc>
        <w:tc>
          <w:tcPr>
            <w:tcW w:w="1035" w:type="dxa"/>
            <w:tcPrChange w:id="165" w:author="Prideaux-Ghee, Stephen" w:date="2021-07-04T15:51:00Z">
              <w:tcPr>
                <w:tcW w:w="4675" w:type="dxa"/>
              </w:tcPr>
            </w:tcPrChange>
          </w:tcPr>
          <w:p w14:paraId="18EA0F6D" w14:textId="5495E878" w:rsidR="00F40066" w:rsidRDefault="00F40066" w:rsidP="00360DB4">
            <w:pPr>
              <w:pStyle w:val="ListParagraph"/>
              <w:ind w:left="0"/>
              <w:rPr>
                <w:ins w:id="166" w:author="Prideaux-Ghee, Stephen" w:date="2021-07-04T15:50:00Z"/>
                <w:rFonts w:ascii="Arial" w:hAnsi="Arial" w:cs="Arial"/>
                <w:sz w:val="24"/>
                <w:szCs w:val="24"/>
              </w:rPr>
            </w:pPr>
            <w:ins w:id="167" w:author="Prideaux-Ghee, Stephen" w:date="2021-07-04T15:51:00Z">
              <w:r>
                <w:rPr>
                  <w:rFonts w:ascii="Arial" w:hAnsi="Arial" w:cs="Arial"/>
                  <w:sz w:val="24"/>
                  <w:szCs w:val="24"/>
                </w:rPr>
                <w:t>^&amp;</w:t>
              </w:r>
            </w:ins>
          </w:p>
        </w:tc>
      </w:tr>
    </w:tbl>
    <w:p w14:paraId="6A5B4284" w14:textId="02008F34" w:rsidR="00360DB4" w:rsidRDefault="00360DB4">
      <w:pPr>
        <w:pStyle w:val="ListParagraph"/>
        <w:rPr>
          <w:ins w:id="168" w:author="Prideaux-Ghee, Stephen" w:date="2021-07-04T15:48:00Z"/>
          <w:rFonts w:ascii="Arial" w:hAnsi="Arial" w:cs="Arial"/>
          <w:sz w:val="24"/>
          <w:szCs w:val="24"/>
        </w:rPr>
        <w:pPrChange w:id="169" w:author="Prideaux-Ghee, Stephen" w:date="2021-07-04T15:50:00Z">
          <w:pPr>
            <w:pStyle w:val="ListParagraph"/>
            <w:numPr>
              <w:numId w:val="7"/>
            </w:numPr>
            <w:ind w:hanging="360"/>
          </w:pPr>
        </w:pPrChange>
      </w:pPr>
    </w:p>
    <w:p w14:paraId="3A9A4AE4" w14:textId="2EF31DB6" w:rsidR="00C72419" w:rsidRPr="00C72419" w:rsidRDefault="7EA207AE" w:rsidP="5E9F5621">
      <w:pPr>
        <w:rPr>
          <w:ins w:id="170" w:author="Prideaux-Ghee, Stephen" w:date="2021-07-04T15:47:00Z"/>
          <w:rFonts w:ascii="Arial" w:hAnsi="Arial" w:cs="Arial"/>
          <w:sz w:val="24"/>
          <w:szCs w:val="24"/>
          <w:rPrChange w:id="171" w:author="Prideaux-Ghee, Stephen" w:date="2021-07-04T15:48:00Z">
            <w:rPr>
              <w:ins w:id="172" w:author="Prideaux-Ghee, Stephen" w:date="2021-07-04T15:47:00Z"/>
            </w:rPr>
          </w:rPrChange>
        </w:rPr>
      </w:pPr>
      <w:r>
        <w:rPr>
          <w:noProof/>
        </w:rPr>
        <w:drawing>
          <wp:inline distT="0" distB="0" distL="0" distR="0" wp14:anchorId="7469EA34" wp14:editId="7A2BB3BC">
            <wp:extent cx="5935978" cy="1939797"/>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rcRect b="43534"/>
                    <a:stretch>
                      <a:fillRect/>
                    </a:stretch>
                  </pic:blipFill>
                  <pic:spPr>
                    <a:xfrm>
                      <a:off x="0" y="0"/>
                      <a:ext cx="5935978" cy="1939797"/>
                    </a:xfrm>
                    <a:prstGeom prst="rect">
                      <a:avLst/>
                    </a:prstGeom>
                  </pic:spPr>
                </pic:pic>
              </a:graphicData>
            </a:graphic>
          </wp:inline>
        </w:drawing>
      </w:r>
    </w:p>
    <w:p w14:paraId="3397603D" w14:textId="063A4D4A" w:rsidR="0016520C" w:rsidRDefault="0016520C" w:rsidP="0021208B">
      <w:pPr>
        <w:pStyle w:val="ListParagraph"/>
        <w:numPr>
          <w:ilvl w:val="0"/>
          <w:numId w:val="7"/>
        </w:numPr>
        <w:rPr>
          <w:ins w:id="173" w:author="Prideaux-Ghee, Stephen" w:date="2021-07-04T15:46:00Z"/>
          <w:rFonts w:ascii="Arial" w:hAnsi="Arial" w:cs="Arial"/>
          <w:sz w:val="24"/>
          <w:szCs w:val="24"/>
        </w:rPr>
      </w:pPr>
      <w:ins w:id="174" w:author="Prideaux-Ghee, Stephen" w:date="2021-07-04T15:46:00Z">
        <w:r>
          <w:rPr>
            <w:rFonts w:ascii="Arial" w:hAnsi="Arial" w:cs="Arial"/>
            <w:sz w:val="24"/>
            <w:szCs w:val="24"/>
          </w:rPr>
          <w:t>Add the following to the file</w:t>
        </w:r>
      </w:ins>
    </w:p>
    <w:p w14:paraId="3A171ED8" w14:textId="77777777" w:rsidR="002F3AE0" w:rsidRDefault="002F3AE0" w:rsidP="002F3AE0">
      <w:pPr>
        <w:pStyle w:val="ListParagraph"/>
        <w:rPr>
          <w:ins w:id="175" w:author="Prideaux-Ghee, Stephen" w:date="2021-07-04T15:46:00Z"/>
          <w:rFonts w:ascii="Arial" w:hAnsi="Arial" w:cs="Arial"/>
          <w:sz w:val="24"/>
          <w:szCs w:val="24"/>
        </w:rPr>
      </w:pPr>
    </w:p>
    <w:p w14:paraId="0B1327E7" w14:textId="543727B7" w:rsidR="0016520C" w:rsidRPr="00137FF5" w:rsidRDefault="4DD0FE9F">
      <w:pPr>
        <w:rPr>
          <w:ins w:id="176" w:author="Prideaux-Ghee, Stephen" w:date="2021-07-04T15:46:00Z"/>
          <w:rFonts w:ascii="Consolas" w:hAnsi="Consolas"/>
          <w:color w:val="C7254E"/>
          <w:sz w:val="19"/>
          <w:szCs w:val="19"/>
          <w:shd w:val="clear" w:color="auto" w:fill="F9F2F4"/>
          <w:rPrChange w:id="177" w:author="Prideaux-Ghee, Stephen" w:date="2021-07-04T16:54:00Z">
            <w:rPr>
              <w:ins w:id="178" w:author="Prideaux-Ghee, Stephen" w:date="2021-07-04T15:46:00Z"/>
              <w:rFonts w:ascii="Arial" w:hAnsi="Arial" w:cs="Arial"/>
              <w:sz w:val="24"/>
              <w:szCs w:val="24"/>
            </w:rPr>
          </w:rPrChange>
        </w:rPr>
        <w:pPrChange w:id="179" w:author="Prideaux-Ghee, Stephen" w:date="2021-07-04T16:54:00Z">
          <w:pPr>
            <w:pStyle w:val="ListParagraph"/>
            <w:numPr>
              <w:numId w:val="7"/>
            </w:numPr>
            <w:ind w:hanging="360"/>
          </w:pPr>
        </w:pPrChange>
      </w:pPr>
      <w:ins w:id="180" w:author="Prideaux-Ghee, Stephen" w:date="2021-07-04T15:46:00Z">
        <w:r w:rsidRPr="1039ADDB">
          <w:rPr>
            <w:rFonts w:ascii="Consolas" w:hAnsi="Consolas"/>
            <w:color w:val="C7254E"/>
            <w:sz w:val="19"/>
            <w:szCs w:val="19"/>
            <w:rPrChange w:id="181" w:author="Prideaux-Ghee, Stephen" w:date="2021-07-04T16:54:00Z">
              <w:rPr>
                <w:rFonts w:ascii="Arial" w:hAnsi="Arial" w:cs="Arial"/>
                <w:sz w:val="24"/>
                <w:szCs w:val="24"/>
              </w:rPr>
            </w:rPrChange>
          </w:rPr>
          <w:t>curl -u %</w:t>
        </w:r>
        <w:proofErr w:type="spellStart"/>
        <w:r w:rsidRPr="1039ADDB">
          <w:rPr>
            <w:rFonts w:ascii="Consolas" w:hAnsi="Consolas"/>
            <w:color w:val="C7254E"/>
            <w:sz w:val="19"/>
            <w:szCs w:val="19"/>
            <w:rPrChange w:id="182" w:author="Prideaux-Ghee, Stephen" w:date="2021-07-04T16:54:00Z">
              <w:rPr>
                <w:rFonts w:ascii="Arial" w:hAnsi="Arial" w:cs="Arial"/>
                <w:sz w:val="24"/>
                <w:szCs w:val="24"/>
              </w:rPr>
            </w:rPrChange>
          </w:rPr>
          <w:t>uname</w:t>
        </w:r>
        <w:proofErr w:type="spellEnd"/>
        <w:proofErr w:type="gramStart"/>
        <w:r w:rsidRPr="1039ADDB">
          <w:rPr>
            <w:rFonts w:ascii="Consolas" w:hAnsi="Consolas"/>
            <w:color w:val="C7254E"/>
            <w:sz w:val="19"/>
            <w:szCs w:val="19"/>
            <w:rPrChange w:id="183" w:author="Prideaux-Ghee, Stephen" w:date="2021-07-04T16:54:00Z">
              <w:rPr>
                <w:rFonts w:ascii="Arial" w:hAnsi="Arial" w:cs="Arial"/>
                <w:sz w:val="24"/>
                <w:szCs w:val="24"/>
              </w:rPr>
            </w:rPrChange>
          </w:rPr>
          <w:t>%:%</w:t>
        </w:r>
        <w:proofErr w:type="gramEnd"/>
        <w:r w:rsidRPr="1039ADDB">
          <w:rPr>
            <w:rFonts w:ascii="Consolas" w:hAnsi="Consolas"/>
            <w:color w:val="C7254E"/>
            <w:sz w:val="19"/>
            <w:szCs w:val="19"/>
            <w:rPrChange w:id="184" w:author="Prideaux-Ghee, Stephen" w:date="2021-07-04T16:54:00Z">
              <w:rPr>
                <w:rFonts w:ascii="Arial" w:hAnsi="Arial" w:cs="Arial"/>
                <w:sz w:val="24"/>
                <w:szCs w:val="24"/>
              </w:rPr>
            </w:rPrChange>
          </w:rPr>
          <w:t xml:space="preserve">passwd% -H "Content-Type: application/json" -H "X-Requested-With: </w:t>
        </w:r>
        <w:proofErr w:type="spellStart"/>
        <w:r w:rsidRPr="1039ADDB">
          <w:rPr>
            <w:rFonts w:ascii="Consolas" w:hAnsi="Consolas"/>
            <w:color w:val="C7254E"/>
            <w:sz w:val="19"/>
            <w:szCs w:val="19"/>
            <w:rPrChange w:id="185" w:author="Prideaux-Ghee, Stephen" w:date="2021-07-04T16:54:00Z">
              <w:rPr>
                <w:rFonts w:ascii="Arial" w:hAnsi="Arial" w:cs="Arial"/>
                <w:sz w:val="24"/>
                <w:szCs w:val="24"/>
              </w:rPr>
            </w:rPrChange>
          </w:rPr>
          <w:t>XMLHttpRequest</w:t>
        </w:r>
        <w:proofErr w:type="spellEnd"/>
        <w:r w:rsidRPr="1039ADDB">
          <w:rPr>
            <w:rFonts w:ascii="Consolas" w:hAnsi="Consolas"/>
            <w:color w:val="C7254E"/>
            <w:sz w:val="19"/>
            <w:szCs w:val="19"/>
            <w:rPrChange w:id="186" w:author="Prideaux-Ghee, Stephen" w:date="2021-07-04T16:54:00Z">
              <w:rPr>
                <w:rFonts w:ascii="Arial" w:hAnsi="Arial" w:cs="Arial"/>
                <w:sz w:val="24"/>
                <w:szCs w:val="24"/>
              </w:rPr>
            </w:rPrChange>
          </w:rPr>
          <w:t>" -k -d "</w:t>
        </w:r>
        <w:r w:rsidR="0D1B61C3" w:rsidRPr="1039ADDB">
          <w:rPr>
            <w:rFonts w:ascii="Consolas" w:hAnsi="Consolas"/>
            <w:color w:val="C7254E"/>
            <w:sz w:val="19"/>
            <w:szCs w:val="19"/>
            <w:rPrChange w:id="187" w:author="Prideaux-Ghee, Stephen" w:date="2021-07-04T16:54:00Z">
              <w:rPr>
                <w:rFonts w:ascii="Arial" w:hAnsi="Arial" w:cs="Arial"/>
                <w:sz w:val="24"/>
                <w:szCs w:val="24"/>
              </w:rPr>
            </w:rPrChange>
          </w:rPr>
          <w:t>EXP</w:t>
        </w:r>
      </w:ins>
      <w:ins w:id="188" w:author="Prideaux-Ghee, Stephen" w:date="2021-07-04T15:47:00Z">
        <w:r w:rsidR="0D1B61C3" w:rsidRPr="1039ADDB">
          <w:rPr>
            <w:rFonts w:ascii="Consolas" w:hAnsi="Consolas"/>
            <w:color w:val="C7254E"/>
            <w:sz w:val="19"/>
            <w:szCs w:val="19"/>
            <w:rPrChange w:id="189" w:author="Prideaux-Ghee, Stephen" w:date="2021-07-04T16:54:00Z">
              <w:rPr>
                <w:rFonts w:ascii="Arial" w:hAnsi="Arial" w:cs="Arial"/>
                <w:sz w:val="24"/>
                <w:szCs w:val="24"/>
              </w:rPr>
            </w:rPrChange>
          </w:rPr>
          <w:t>R</w:t>
        </w:r>
      </w:ins>
      <w:ins w:id="190" w:author="Prideaux-Ghee, Stephen" w:date="2021-07-04T15:46:00Z">
        <w:r w:rsidR="0D1B61C3" w:rsidRPr="1039ADDB">
          <w:rPr>
            <w:rFonts w:ascii="Consolas" w:hAnsi="Consolas"/>
            <w:color w:val="C7254E"/>
            <w:sz w:val="19"/>
            <w:szCs w:val="19"/>
            <w:rPrChange w:id="191" w:author="Prideaux-Ghee, Stephen" w:date="2021-07-04T16:54:00Z">
              <w:rPr>
                <w:rFonts w:ascii="Arial" w:hAnsi="Arial" w:cs="Arial"/>
                <w:sz w:val="24"/>
                <w:szCs w:val="24"/>
              </w:rPr>
            </w:rPrChange>
          </w:rPr>
          <w:t>IENCE</w:t>
        </w:r>
      </w:ins>
      <w:ins w:id="192" w:author="Prideaux-Ghee, Stephen" w:date="2021-07-04T15:47:00Z">
        <w:r w:rsidR="0D1B61C3" w:rsidRPr="1039ADDB">
          <w:rPr>
            <w:rFonts w:ascii="Consolas" w:hAnsi="Consolas"/>
            <w:color w:val="C7254E"/>
            <w:sz w:val="19"/>
            <w:szCs w:val="19"/>
            <w:rPrChange w:id="193" w:author="Prideaux-Ghee, Stephen" w:date="2021-07-04T16:54:00Z">
              <w:rPr>
                <w:rFonts w:ascii="Arial" w:hAnsi="Arial" w:cs="Arial"/>
                <w:sz w:val="24"/>
                <w:szCs w:val="24"/>
              </w:rPr>
            </w:rPrChange>
          </w:rPr>
          <w:t>GOESHERE</w:t>
        </w:r>
      </w:ins>
      <w:ins w:id="194" w:author="Prideaux-Ghee, Stephen" w:date="2021-07-04T15:46:00Z">
        <w:r w:rsidRPr="1039ADDB">
          <w:rPr>
            <w:rFonts w:ascii="Consolas" w:hAnsi="Consolas"/>
            <w:color w:val="C7254E"/>
            <w:sz w:val="19"/>
            <w:szCs w:val="19"/>
            <w:rPrChange w:id="195" w:author="Prideaux-Ghee, Stephen" w:date="2021-07-04T16:54:00Z">
              <w:rPr>
                <w:rFonts w:ascii="Arial" w:hAnsi="Arial" w:cs="Arial"/>
                <w:sz w:val="24"/>
                <w:szCs w:val="24"/>
              </w:rPr>
            </w:rPrChange>
          </w:rPr>
          <w:t>" %server%/</w:t>
        </w:r>
        <w:proofErr w:type="spellStart"/>
        <w:r w:rsidRPr="1039ADDB">
          <w:rPr>
            <w:rFonts w:ascii="Consolas" w:hAnsi="Consolas"/>
            <w:color w:val="C7254E"/>
            <w:sz w:val="19"/>
            <w:szCs w:val="19"/>
            <w:rPrChange w:id="196" w:author="Prideaux-Ghee, Stephen" w:date="2021-07-04T16:54:00Z">
              <w:rPr>
                <w:rFonts w:ascii="Arial" w:hAnsi="Arial" w:cs="Arial"/>
                <w:sz w:val="24"/>
                <w:szCs w:val="24"/>
              </w:rPr>
            </w:rPrChange>
          </w:rPr>
          <w:t>ExperienceService</w:t>
        </w:r>
        <w:proofErr w:type="spellEnd"/>
        <w:r w:rsidRPr="1039ADDB">
          <w:rPr>
            <w:rFonts w:ascii="Consolas" w:hAnsi="Consolas"/>
            <w:color w:val="C7254E"/>
            <w:sz w:val="19"/>
            <w:szCs w:val="19"/>
            <w:rPrChange w:id="197" w:author="Prideaux-Ghee, Stephen" w:date="2021-07-04T16:54:00Z">
              <w:rPr>
                <w:rFonts w:ascii="Arial" w:hAnsi="Arial" w:cs="Arial"/>
                <w:sz w:val="24"/>
                <w:szCs w:val="24"/>
              </w:rPr>
            </w:rPrChange>
          </w:rPr>
          <w:t>/id-resolution/mappings</w:t>
        </w:r>
      </w:ins>
    </w:p>
    <w:p w14:paraId="4BE1EDA4" w14:textId="45355C83" w:rsidR="002F3AE0" w:rsidRDefault="00361F92" w:rsidP="002F3AE0">
      <w:pPr>
        <w:pStyle w:val="ListParagraph"/>
        <w:rPr>
          <w:ins w:id="198" w:author="Prideaux-Ghee, Stephen" w:date="2021-07-04T16:54:00Z"/>
          <w:rFonts w:ascii="Arial" w:hAnsi="Arial" w:cs="Arial"/>
          <w:sz w:val="24"/>
          <w:szCs w:val="24"/>
        </w:rPr>
      </w:pPr>
      <w:ins w:id="199" w:author="Prideaux-Ghee, Stephen" w:date="2021-07-04T16:54:00Z">
        <w:r>
          <w:rPr>
            <w:noProof/>
          </w:rPr>
          <w:drawing>
            <wp:inline distT="0" distB="0" distL="0" distR="0" wp14:anchorId="1EDC45ED" wp14:editId="68FA511F">
              <wp:extent cx="5935978" cy="19715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
                        <a:extLst>
                          <a:ext uri="{28A0092B-C50C-407E-A947-70E740481C1C}">
                            <a14:useLocalDpi xmlns:a14="http://schemas.microsoft.com/office/drawing/2010/main" val="0"/>
                          </a:ext>
                        </a:extLst>
                      </a:blip>
                      <a:srcRect b="42611"/>
                      <a:stretch>
                        <a:fillRect/>
                      </a:stretch>
                    </pic:blipFill>
                    <pic:spPr>
                      <a:xfrm>
                        <a:off x="0" y="0"/>
                        <a:ext cx="5935978" cy="1971510"/>
                      </a:xfrm>
                      <a:prstGeom prst="rect">
                        <a:avLst/>
                      </a:prstGeom>
                    </pic:spPr>
                  </pic:pic>
                </a:graphicData>
              </a:graphic>
            </wp:inline>
          </w:drawing>
        </w:r>
      </w:ins>
    </w:p>
    <w:p w14:paraId="135CD1EA" w14:textId="2FDFDAE7" w:rsidR="00361F92" w:rsidRDefault="00361F92" w:rsidP="002F3AE0">
      <w:pPr>
        <w:pStyle w:val="ListParagraph"/>
        <w:rPr>
          <w:ins w:id="200" w:author="Prideaux-Ghee, Stephen" w:date="2021-07-04T16:54:00Z"/>
          <w:rFonts w:ascii="Arial" w:hAnsi="Arial" w:cs="Arial"/>
          <w:sz w:val="24"/>
          <w:szCs w:val="24"/>
        </w:rPr>
      </w:pPr>
    </w:p>
    <w:p w14:paraId="39DDACD4" w14:textId="0C4CBFB4" w:rsidR="00344F7D" w:rsidRDefault="00344F7D" w:rsidP="002F3AE0">
      <w:pPr>
        <w:pStyle w:val="ListParagraph"/>
        <w:rPr>
          <w:ins w:id="201" w:author="Prideaux-Ghee, Stephen" w:date="2021-07-04T16:55:00Z"/>
          <w:rFonts w:ascii="Arial" w:hAnsi="Arial" w:cs="Arial"/>
          <w:sz w:val="24"/>
          <w:szCs w:val="24"/>
        </w:rPr>
      </w:pPr>
      <w:ins w:id="202" w:author="Prideaux-Ghee, Stephen" w:date="2021-07-04T16:54:00Z">
        <w:r>
          <w:rPr>
            <w:rFonts w:ascii="Arial" w:hAnsi="Arial" w:cs="Arial"/>
            <w:sz w:val="24"/>
            <w:szCs w:val="24"/>
          </w:rPr>
          <w:t>And then replace</w:t>
        </w:r>
      </w:ins>
      <w:ins w:id="203" w:author="Prideaux-Ghee, Stephen" w:date="2021-07-04T16:55:00Z">
        <w:r>
          <w:rPr>
            <w:rFonts w:ascii="Arial" w:hAnsi="Arial" w:cs="Arial"/>
            <w:sz w:val="24"/>
            <w:szCs w:val="24"/>
          </w:rPr>
          <w:t xml:space="preserve"> EXPERIENCEGOESHERE with the block of text you edited above.</w:t>
        </w:r>
      </w:ins>
    </w:p>
    <w:p w14:paraId="7763266B" w14:textId="31C5C265" w:rsidR="00344F7D" w:rsidRDefault="00344F7D" w:rsidP="002F3AE0">
      <w:pPr>
        <w:pStyle w:val="ListParagraph"/>
        <w:rPr>
          <w:ins w:id="204" w:author="Prideaux-Ghee, Stephen" w:date="2021-07-04T16:55:00Z"/>
          <w:rFonts w:ascii="Arial" w:hAnsi="Arial" w:cs="Arial"/>
          <w:sz w:val="24"/>
          <w:szCs w:val="24"/>
        </w:rPr>
      </w:pPr>
    </w:p>
    <w:p w14:paraId="0ABF6959" w14:textId="3DD2B13A" w:rsidR="00344F7D" w:rsidRDefault="004635CB" w:rsidP="002F3AE0">
      <w:pPr>
        <w:pStyle w:val="ListParagraph"/>
        <w:rPr>
          <w:ins w:id="205" w:author="Prideaux-Ghee, Stephen" w:date="2021-07-04T16:55:00Z"/>
          <w:rFonts w:ascii="Arial" w:hAnsi="Arial" w:cs="Arial"/>
          <w:sz w:val="24"/>
          <w:szCs w:val="24"/>
        </w:rPr>
      </w:pPr>
      <w:ins w:id="206" w:author="Prideaux-Ghee, Stephen" w:date="2021-07-04T16:55:00Z">
        <w:r>
          <w:rPr>
            <w:noProof/>
          </w:rPr>
          <w:drawing>
            <wp:inline distT="0" distB="0" distL="0" distR="0" wp14:anchorId="28B720D8" wp14:editId="5138DAA2">
              <wp:extent cx="5935978" cy="1744231"/>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2">
                        <a:extLst>
                          <a:ext uri="{28A0092B-C50C-407E-A947-70E740481C1C}">
                            <a14:useLocalDpi xmlns:a14="http://schemas.microsoft.com/office/drawing/2010/main" val="0"/>
                          </a:ext>
                        </a:extLst>
                      </a:blip>
                      <a:srcRect b="49227"/>
                      <a:stretch>
                        <a:fillRect/>
                      </a:stretch>
                    </pic:blipFill>
                    <pic:spPr>
                      <a:xfrm>
                        <a:off x="0" y="0"/>
                        <a:ext cx="5935978" cy="1744231"/>
                      </a:xfrm>
                      <a:prstGeom prst="rect">
                        <a:avLst/>
                      </a:prstGeom>
                    </pic:spPr>
                  </pic:pic>
                </a:graphicData>
              </a:graphic>
            </wp:inline>
          </w:drawing>
        </w:r>
      </w:ins>
    </w:p>
    <w:p w14:paraId="67BA38E5" w14:textId="77777777" w:rsidR="00344F7D" w:rsidRDefault="00344F7D">
      <w:pPr>
        <w:pStyle w:val="ListParagraph"/>
        <w:rPr>
          <w:ins w:id="207" w:author="Prideaux-Ghee, Stephen" w:date="2021-07-04T15:45:00Z"/>
          <w:rFonts w:ascii="Arial" w:hAnsi="Arial" w:cs="Arial"/>
          <w:sz w:val="24"/>
          <w:szCs w:val="24"/>
        </w:rPr>
        <w:pPrChange w:id="208" w:author="Prideaux-Ghee, Stephen" w:date="2021-07-04T15:46:00Z">
          <w:pPr>
            <w:pStyle w:val="ListParagraph"/>
            <w:numPr>
              <w:numId w:val="7"/>
            </w:numPr>
            <w:ind w:hanging="360"/>
          </w:pPr>
        </w:pPrChange>
      </w:pPr>
    </w:p>
    <w:p w14:paraId="262F88C6" w14:textId="77777777" w:rsidR="004635CB" w:rsidRDefault="004635CB" w:rsidP="0021208B">
      <w:pPr>
        <w:pStyle w:val="ListParagraph"/>
        <w:numPr>
          <w:ilvl w:val="0"/>
          <w:numId w:val="7"/>
        </w:numPr>
        <w:rPr>
          <w:ins w:id="209" w:author="Prideaux-Ghee, Stephen" w:date="2021-07-04T16:56:00Z"/>
          <w:rFonts w:ascii="Arial" w:hAnsi="Arial" w:cs="Arial"/>
          <w:sz w:val="24"/>
          <w:szCs w:val="24"/>
        </w:rPr>
      </w:pPr>
      <w:ins w:id="210" w:author="Prideaux-Ghee, Stephen" w:date="2021-07-04T16:55:00Z">
        <w:r>
          <w:rPr>
            <w:rFonts w:ascii="Arial" w:hAnsi="Arial" w:cs="Arial"/>
            <w:sz w:val="24"/>
            <w:szCs w:val="24"/>
          </w:rPr>
          <w:lastRenderedPageBreak/>
          <w:t>You can now run thi</w:t>
        </w:r>
      </w:ins>
      <w:ins w:id="211" w:author="Prideaux-Ghee, Stephen" w:date="2021-07-04T16:56:00Z">
        <w:r>
          <w:rPr>
            <w:rFonts w:ascii="Arial" w:hAnsi="Arial" w:cs="Arial"/>
            <w:sz w:val="24"/>
            <w:szCs w:val="24"/>
          </w:rPr>
          <w:t xml:space="preserve">s batch file at the command prompt.  </w:t>
        </w:r>
      </w:ins>
    </w:p>
    <w:p w14:paraId="52375CB5" w14:textId="57173686" w:rsidR="004635CB" w:rsidRDefault="004635CB" w:rsidP="004635CB">
      <w:pPr>
        <w:pStyle w:val="ListParagraph"/>
        <w:rPr>
          <w:ins w:id="212" w:author="Prideaux-Ghee, Stephen" w:date="2021-07-04T16:56:00Z"/>
          <w:rFonts w:ascii="Arial" w:hAnsi="Arial" w:cs="Arial"/>
          <w:sz w:val="24"/>
          <w:szCs w:val="24"/>
        </w:rPr>
      </w:pPr>
    </w:p>
    <w:p w14:paraId="3093A433" w14:textId="41C92BB3" w:rsidR="004635CB" w:rsidRPr="004635CB" w:rsidRDefault="34115BBE">
      <w:pPr>
        <w:rPr>
          <w:ins w:id="213" w:author="Prideaux-Ghee, Stephen" w:date="2021-07-04T16:56:00Z"/>
          <w:rFonts w:ascii="Consolas" w:hAnsi="Consolas"/>
          <w:color w:val="C7254E"/>
          <w:sz w:val="19"/>
          <w:szCs w:val="19"/>
          <w:shd w:val="clear" w:color="auto" w:fill="F9F2F4"/>
          <w:rPrChange w:id="214" w:author="Prideaux-Ghee, Stephen" w:date="2021-07-04T16:57:00Z">
            <w:rPr>
              <w:ins w:id="215" w:author="Prideaux-Ghee, Stephen" w:date="2021-07-04T16:56:00Z"/>
              <w:rFonts w:ascii="Arial" w:hAnsi="Arial" w:cs="Arial"/>
              <w:sz w:val="24"/>
              <w:szCs w:val="24"/>
            </w:rPr>
          </w:rPrChange>
        </w:rPr>
        <w:pPrChange w:id="216" w:author="Prideaux-Ghee, Stephen" w:date="2021-07-04T16:57:00Z">
          <w:pPr>
            <w:pStyle w:val="ListParagraph"/>
            <w:numPr>
              <w:numId w:val="7"/>
            </w:numPr>
            <w:ind w:hanging="360"/>
          </w:pPr>
        </w:pPrChange>
      </w:pPr>
      <w:ins w:id="217" w:author="Prideaux-Ghee, Stephen" w:date="2021-07-04T16:56:00Z">
        <w:r w:rsidRPr="1039ADDB">
          <w:rPr>
            <w:rFonts w:ascii="Consolas" w:hAnsi="Consolas"/>
            <w:color w:val="C7254E"/>
            <w:sz w:val="19"/>
            <w:szCs w:val="19"/>
            <w:rPrChange w:id="218" w:author="Prideaux-Ghee, Stephen" w:date="2021-07-04T16:57:00Z">
              <w:rPr>
                <w:rFonts w:ascii="Arial" w:hAnsi="Arial" w:cs="Arial"/>
                <w:sz w:val="24"/>
                <w:szCs w:val="24"/>
              </w:rPr>
            </w:rPrChange>
          </w:rPr>
          <w:t>C:\installations&gt; mybat.bat</w:t>
        </w:r>
      </w:ins>
    </w:p>
    <w:p w14:paraId="7B5DC338" w14:textId="77777777" w:rsidR="004635CB" w:rsidRDefault="004635CB">
      <w:pPr>
        <w:pStyle w:val="ListParagraph"/>
        <w:rPr>
          <w:ins w:id="219" w:author="Prideaux-Ghee, Stephen" w:date="2021-07-04T16:56:00Z"/>
          <w:rFonts w:ascii="Arial" w:hAnsi="Arial" w:cs="Arial"/>
          <w:sz w:val="24"/>
          <w:szCs w:val="24"/>
        </w:rPr>
        <w:pPrChange w:id="220" w:author="Prideaux-Ghee, Stephen" w:date="2021-07-04T16:56:00Z">
          <w:pPr>
            <w:pStyle w:val="ListParagraph"/>
            <w:numPr>
              <w:numId w:val="7"/>
            </w:numPr>
            <w:ind w:hanging="360"/>
          </w:pPr>
        </w:pPrChange>
      </w:pPr>
    </w:p>
    <w:p w14:paraId="43BB1BEA" w14:textId="30EC7BFF" w:rsidR="002E69A5" w:rsidRDefault="34115BBE" w:rsidP="0021208B">
      <w:pPr>
        <w:pStyle w:val="ListParagraph"/>
        <w:numPr>
          <w:ilvl w:val="0"/>
          <w:numId w:val="7"/>
        </w:numPr>
        <w:rPr>
          <w:rFonts w:ascii="Arial" w:hAnsi="Arial" w:cs="Arial"/>
          <w:sz w:val="24"/>
          <w:szCs w:val="24"/>
        </w:rPr>
      </w:pPr>
      <w:ins w:id="221" w:author="Prideaux-Ghee, Stephen" w:date="2021-07-04T16:56:00Z">
        <w:r w:rsidRPr="1039ADDB">
          <w:rPr>
            <w:rFonts w:ascii="Arial" w:hAnsi="Arial" w:cs="Arial"/>
            <w:sz w:val="24"/>
            <w:szCs w:val="24"/>
          </w:rPr>
          <w:t xml:space="preserve">You can also copy/paste the following </w:t>
        </w:r>
      </w:ins>
      <w:ins w:id="222" w:author="Steve Ghee" w:date="2021-07-04T11:14:00Z">
        <w:del w:id="223" w:author="Prideaux-Ghee, Stephen" w:date="2021-07-04T16:56:00Z">
          <w:r w:rsidR="004635CB" w:rsidRPr="1039ADDB" w:rsidDel="34115BBE">
            <w:rPr>
              <w:rFonts w:ascii="Arial" w:hAnsi="Arial" w:cs="Arial"/>
              <w:sz w:val="24"/>
              <w:szCs w:val="24"/>
            </w:rPr>
            <w:delText xml:space="preserve">With the content you have now edited (as a single line), </w:delText>
          </w:r>
        </w:del>
      </w:ins>
      <w:del w:id="224" w:author="Prideaux-Ghee, Stephen" w:date="2021-07-04T16:56:00Z">
        <w:r w:rsidR="004635CB" w:rsidRPr="1039ADDB" w:rsidDel="34115BBE">
          <w:rPr>
            <w:rFonts w:ascii="Arial" w:hAnsi="Arial" w:cs="Arial"/>
            <w:sz w:val="24"/>
            <w:szCs w:val="24"/>
          </w:rPr>
          <w:delText>Run the following line in the CLI to map the template to the experience</w:delText>
        </w:r>
      </w:del>
      <w:ins w:id="225" w:author="Steve Ghee" w:date="2021-07-04T11:14:00Z">
        <w:del w:id="226" w:author="Prideaux-Ghee, Stephen" w:date="2021-07-04T16:56:00Z">
          <w:r w:rsidR="004635CB" w:rsidRPr="1039ADDB" w:rsidDel="34115BBE">
            <w:rPr>
              <w:rFonts w:ascii="Arial" w:hAnsi="Arial" w:cs="Arial"/>
              <w:sz w:val="24"/>
              <w:szCs w:val="24"/>
            </w:rPr>
            <w:delText xml:space="preserve">. You </w:delText>
          </w:r>
        </w:del>
      </w:ins>
      <w:ins w:id="227" w:author="Steve Ghee" w:date="2021-07-04T11:15:00Z">
        <w:del w:id="228" w:author="Prideaux-Ghee, Stephen" w:date="2021-07-04T16:56:00Z">
          <w:r w:rsidR="004635CB" w:rsidRPr="1039ADDB" w:rsidDel="34115BBE">
            <w:rPr>
              <w:rFonts w:ascii="Arial" w:hAnsi="Arial" w:cs="Arial"/>
              <w:sz w:val="24"/>
              <w:szCs w:val="24"/>
            </w:rPr>
            <w:delText>can copy/paste the text you edit</w:delText>
          </w:r>
        </w:del>
        <w:del w:id="229" w:author="Prideaux-Ghee, Stephen" w:date="2021-07-04T15:45:00Z">
          <w:r w:rsidR="004635CB" w:rsidRPr="1039ADDB" w:rsidDel="34115BBE">
            <w:rPr>
              <w:rFonts w:ascii="Arial" w:hAnsi="Arial" w:cs="Arial"/>
              <w:sz w:val="24"/>
              <w:szCs w:val="24"/>
            </w:rPr>
            <w:delText>ing</w:delText>
          </w:r>
        </w:del>
        <w:del w:id="230" w:author="Prideaux-Ghee, Stephen" w:date="2021-07-04T16:56:00Z">
          <w:r w:rsidR="004635CB" w:rsidRPr="1039ADDB" w:rsidDel="34115BBE">
            <w:rPr>
              <w:rFonts w:ascii="Arial" w:hAnsi="Arial" w:cs="Arial"/>
              <w:sz w:val="24"/>
              <w:szCs w:val="24"/>
            </w:rPr>
            <w:delText xml:space="preserve"> note</w:delText>
          </w:r>
        </w:del>
      </w:ins>
    </w:p>
    <w:p w14:paraId="1B1BC3C1" w14:textId="586E63D5" w:rsidR="002D40DA" w:rsidRPr="002D40DA" w:rsidRDefault="129B3F72" w:rsidP="002D40DA">
      <w:pPr>
        <w:rPr>
          <w:rFonts w:ascii="Consolas" w:hAnsi="Consolas"/>
          <w:color w:val="C7254E"/>
          <w:sz w:val="19"/>
          <w:szCs w:val="19"/>
          <w:shd w:val="clear" w:color="auto" w:fill="F9F2F4"/>
        </w:rPr>
      </w:pPr>
      <w:r w:rsidRPr="002D40DA">
        <w:rPr>
          <w:rFonts w:ascii="Consolas" w:hAnsi="Consolas"/>
          <w:color w:val="C7254E"/>
          <w:sz w:val="19"/>
          <w:szCs w:val="19"/>
          <w:shd w:val="clear" w:color="auto" w:fill="F9F2F4"/>
        </w:rPr>
        <w:t>curl -u %</w:t>
      </w:r>
      <w:proofErr w:type="spellStart"/>
      <w:r w:rsidRPr="002D40DA">
        <w:rPr>
          <w:rFonts w:ascii="Consolas" w:hAnsi="Consolas"/>
          <w:color w:val="C7254E"/>
          <w:sz w:val="19"/>
          <w:szCs w:val="19"/>
          <w:shd w:val="clear" w:color="auto" w:fill="F9F2F4"/>
        </w:rPr>
        <w:t>uname</w:t>
      </w:r>
      <w:proofErr w:type="spellEnd"/>
      <w:r w:rsidRPr="002D40DA">
        <w:rPr>
          <w:rFonts w:ascii="Consolas" w:hAnsi="Consolas"/>
          <w:color w:val="C7254E"/>
          <w:sz w:val="19"/>
          <w:szCs w:val="19"/>
          <w:shd w:val="clear" w:color="auto" w:fill="F9F2F4"/>
        </w:rPr>
        <w:t xml:space="preserve">%:%passwd% -H "Content-Type: application/json" -H "X-Requested-With: </w:t>
      </w:r>
      <w:proofErr w:type="spellStart"/>
      <w:r w:rsidRPr="002D40DA">
        <w:rPr>
          <w:rFonts w:ascii="Consolas" w:hAnsi="Consolas"/>
          <w:color w:val="C7254E"/>
          <w:sz w:val="19"/>
          <w:szCs w:val="19"/>
          <w:shd w:val="clear" w:color="auto" w:fill="F9F2F4"/>
        </w:rPr>
        <w:t>XMLHttpRequest</w:t>
      </w:r>
      <w:proofErr w:type="spellEnd"/>
      <w:r w:rsidRPr="002D40DA">
        <w:rPr>
          <w:rFonts w:ascii="Consolas" w:hAnsi="Consolas"/>
          <w:color w:val="C7254E"/>
          <w:sz w:val="19"/>
          <w:szCs w:val="19"/>
          <w:shd w:val="clear" w:color="auto" w:fill="F9F2F4"/>
        </w:rPr>
        <w:t>" -k -d "{ \"key\":\"</w:t>
      </w:r>
      <w:r w:rsidR="044C39D8" w:rsidRPr="00354E36">
        <w:t xml:space="preserve"> </w:t>
      </w:r>
      <w:r w:rsidR="044C39D8" w:rsidRPr="00354E36">
        <w:rPr>
          <w:rFonts w:ascii="Consolas" w:hAnsi="Consolas"/>
          <w:color w:val="C7254E"/>
          <w:sz w:val="19"/>
          <w:szCs w:val="19"/>
          <w:shd w:val="clear" w:color="auto" w:fill="F9F2F4"/>
        </w:rPr>
        <w:t>urn:curriculum:template:</w:t>
      </w:r>
      <w:r w:rsidR="044C39D8">
        <w:rPr>
          <w:rFonts w:ascii="Consolas" w:hAnsi="Consolas"/>
          <w:color w:val="C7254E"/>
          <w:sz w:val="19"/>
          <w:szCs w:val="19"/>
          <w:shd w:val="clear" w:color="auto" w:fill="F9F2F4"/>
        </w:rPr>
        <w:t>202</w:t>
      </w:r>
      <w:r w:rsidRPr="002D40DA">
        <w:rPr>
          <w:rFonts w:ascii="Consolas" w:hAnsi="Consolas"/>
          <w:color w:val="C7254E"/>
          <w:sz w:val="19"/>
          <w:szCs w:val="19"/>
          <w:shd w:val="clear" w:color="auto" w:fill="F9F2F4"/>
        </w:rPr>
        <w:t>\", \"value\":\"projects/</w:t>
      </w:r>
      <w:r w:rsidR="38DA642D" w:rsidRPr="00086DB5">
        <w:rPr>
          <w:rFonts w:ascii="Consolas" w:hAnsi="Consolas"/>
          <w:color w:val="C7254E"/>
          <w:sz w:val="19"/>
          <w:szCs w:val="19"/>
          <w:shd w:val="clear" w:color="auto" w:fill="F9F2F4"/>
        </w:rPr>
        <w:t>scalingdigitaltwinexperiences202</w:t>
      </w:r>
      <w:r w:rsidRPr="002D40DA">
        <w:rPr>
          <w:rFonts w:ascii="Consolas" w:hAnsi="Consolas"/>
          <w:color w:val="C7254E"/>
          <w:sz w:val="19"/>
          <w:szCs w:val="19"/>
          <w:shd w:val="clear" w:color="auto" w:fill="F9F2F4"/>
        </w:rPr>
        <w:t>/index.html?expId=1^&amp;color=^%7B^%7Bcurriculum:color^%7D^%7D^&amp;model=^%7B^%7Bcurriculum:model^%7D^%7D\", \"</w:t>
      </w:r>
      <w:proofErr w:type="spellStart"/>
      <w:r w:rsidRPr="002D40DA">
        <w:rPr>
          <w:rFonts w:ascii="Consolas" w:hAnsi="Consolas"/>
          <w:color w:val="C7254E"/>
          <w:sz w:val="19"/>
          <w:szCs w:val="19"/>
          <w:shd w:val="clear" w:color="auto" w:fill="F9F2F4"/>
        </w:rPr>
        <w:t>resourcetype</w:t>
      </w:r>
      <w:proofErr w:type="spellEnd"/>
      <w:r w:rsidRPr="002D40DA">
        <w:rPr>
          <w:rFonts w:ascii="Consolas" w:hAnsi="Consolas"/>
          <w:color w:val="C7254E"/>
          <w:sz w:val="19"/>
          <w:szCs w:val="19"/>
          <w:shd w:val="clear" w:color="auto" w:fill="F9F2F4"/>
        </w:rPr>
        <w:t>\":\"Experience\",\"title\" : { \"</w:t>
      </w:r>
      <w:proofErr w:type="spellStart"/>
      <w:r w:rsidRPr="002D40DA">
        <w:rPr>
          <w:rFonts w:ascii="Consolas" w:hAnsi="Consolas"/>
          <w:color w:val="C7254E"/>
          <w:sz w:val="19"/>
          <w:szCs w:val="19"/>
          <w:shd w:val="clear" w:color="auto" w:fill="F9F2F4"/>
        </w:rPr>
        <w:t>en</w:t>
      </w:r>
      <w:proofErr w:type="spellEnd"/>
      <w:r w:rsidRPr="002D40DA">
        <w:rPr>
          <w:rFonts w:ascii="Consolas" w:hAnsi="Consolas"/>
          <w:color w:val="C7254E"/>
          <w:sz w:val="19"/>
          <w:szCs w:val="19"/>
          <w:shd w:val="clear" w:color="auto" w:fill="F9F2F4"/>
        </w:rPr>
        <w:t>\":\"</w:t>
      </w:r>
      <w:r w:rsidR="38DA642D" w:rsidRPr="00086DB5">
        <w:rPr>
          <w:rFonts w:ascii="Consolas" w:hAnsi="Consolas"/>
          <w:color w:val="C7254E"/>
          <w:sz w:val="19"/>
          <w:szCs w:val="19"/>
          <w:shd w:val="clear" w:color="auto" w:fill="F9F2F4"/>
        </w:rPr>
        <w:t>ScalingDigitalTwinExperiences202</w:t>
      </w:r>
      <w:r w:rsidRPr="002D40DA">
        <w:rPr>
          <w:rFonts w:ascii="Consolas" w:hAnsi="Consolas"/>
          <w:color w:val="C7254E"/>
          <w:sz w:val="19"/>
          <w:szCs w:val="19"/>
          <w:shd w:val="clear" w:color="auto" w:fill="F9F2F4"/>
        </w:rPr>
        <w:t>\" }, \"requires\" : [ \"AR-tracking\",\"w320dp\"  ], \"description\":{ \"</w:t>
      </w:r>
      <w:proofErr w:type="spellStart"/>
      <w:r w:rsidRPr="002D40DA">
        <w:rPr>
          <w:rFonts w:ascii="Consolas" w:hAnsi="Consolas"/>
          <w:color w:val="C7254E"/>
          <w:sz w:val="19"/>
          <w:szCs w:val="19"/>
          <w:shd w:val="clear" w:color="auto" w:fill="F9F2F4"/>
        </w:rPr>
        <w:t>en</w:t>
      </w:r>
      <w:proofErr w:type="spellEnd"/>
      <w:r w:rsidRPr="002D40DA">
        <w:rPr>
          <w:rFonts w:ascii="Consolas" w:hAnsi="Consolas"/>
          <w:color w:val="C7254E"/>
          <w:sz w:val="19"/>
          <w:szCs w:val="19"/>
          <w:shd w:val="clear" w:color="auto" w:fill="F9F2F4"/>
        </w:rPr>
        <w:t>\":\"Curriculum demo\" } }" %server%/</w:t>
      </w:r>
      <w:proofErr w:type="spellStart"/>
      <w:r w:rsidRPr="002D40DA">
        <w:rPr>
          <w:rFonts w:ascii="Consolas" w:hAnsi="Consolas"/>
          <w:color w:val="C7254E"/>
          <w:sz w:val="19"/>
          <w:szCs w:val="19"/>
          <w:shd w:val="clear" w:color="auto" w:fill="F9F2F4"/>
        </w:rPr>
        <w:t>ExperienceService</w:t>
      </w:r>
      <w:proofErr w:type="spellEnd"/>
      <w:r w:rsidRPr="002D40DA">
        <w:rPr>
          <w:rFonts w:ascii="Consolas" w:hAnsi="Consolas"/>
          <w:color w:val="C7254E"/>
          <w:sz w:val="19"/>
          <w:szCs w:val="19"/>
          <w:shd w:val="clear" w:color="auto" w:fill="F9F2F4"/>
        </w:rPr>
        <w:t>/id-resolution/mappings</w:t>
      </w:r>
    </w:p>
    <w:p w14:paraId="2C555730" w14:textId="23BFD90D" w:rsidR="002D40DA" w:rsidRPr="002D40DA" w:rsidRDefault="3FC66039" w:rsidP="002D40DA">
      <w:pPr>
        <w:rPr>
          <w:rFonts w:ascii="Arial" w:hAnsi="Arial" w:cs="Arial"/>
          <w:sz w:val="24"/>
          <w:szCs w:val="24"/>
        </w:rPr>
      </w:pPr>
      <w:del w:id="231" w:author="Prideaux-Ghee, Stephen" w:date="2021-07-04T16:58:00Z">
        <w:r>
          <w:rPr>
            <w:noProof/>
          </w:rPr>
          <w:drawing>
            <wp:inline distT="0" distB="0" distL="0" distR="0" wp14:anchorId="3C5D268F" wp14:editId="6ED38CF3">
              <wp:extent cx="5462548" cy="316430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462548" cy="3164308"/>
                      </a:xfrm>
                      <a:prstGeom prst="rect">
                        <a:avLst/>
                      </a:prstGeom>
                    </pic:spPr>
                  </pic:pic>
                </a:graphicData>
              </a:graphic>
            </wp:inline>
          </w:drawing>
        </w:r>
      </w:del>
      <w:ins w:id="232" w:author="Prideaux-Ghee, Stephen" w:date="2021-07-04T16:58:00Z">
        <w:r w:rsidR="2B8BA5A0">
          <w:rPr>
            <w:noProof/>
          </w:rPr>
          <w:drawing>
            <wp:inline distT="0" distB="0" distL="0" distR="0" wp14:anchorId="6DF2C0DC" wp14:editId="6DAEADDD">
              <wp:extent cx="5935978" cy="2087792"/>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4">
                        <a:extLst>
                          <a:ext uri="{28A0092B-C50C-407E-A947-70E740481C1C}">
                            <a14:useLocalDpi xmlns:a14="http://schemas.microsoft.com/office/drawing/2010/main" val="0"/>
                          </a:ext>
                        </a:extLst>
                      </a:blip>
                      <a:srcRect b="39226"/>
                      <a:stretch>
                        <a:fillRect/>
                      </a:stretch>
                    </pic:blipFill>
                    <pic:spPr>
                      <a:xfrm>
                        <a:off x="0" y="0"/>
                        <a:ext cx="5935978" cy="2087792"/>
                      </a:xfrm>
                      <a:prstGeom prst="rect">
                        <a:avLst/>
                      </a:prstGeom>
                    </pic:spPr>
                  </pic:pic>
                </a:graphicData>
              </a:graphic>
            </wp:inline>
          </w:drawing>
        </w:r>
      </w:ins>
    </w:p>
    <w:p w14:paraId="2C9EA67E" w14:textId="5AFA0791" w:rsidR="002D40DA" w:rsidRDefault="44782DA2" w:rsidP="0021208B">
      <w:pPr>
        <w:pStyle w:val="ListParagraph"/>
        <w:numPr>
          <w:ilvl w:val="0"/>
          <w:numId w:val="7"/>
        </w:numPr>
        <w:rPr>
          <w:rFonts w:ascii="Arial" w:hAnsi="Arial" w:cs="Arial"/>
          <w:sz w:val="24"/>
          <w:szCs w:val="24"/>
        </w:rPr>
      </w:pPr>
      <w:r>
        <w:rPr>
          <w:rFonts w:ascii="Arial" w:hAnsi="Arial" w:cs="Arial"/>
          <w:sz w:val="24"/>
          <w:szCs w:val="24"/>
        </w:rPr>
        <w:t xml:space="preserve">Run </w:t>
      </w:r>
      <w:r w:rsidRPr="00A93DC1">
        <w:rPr>
          <w:rFonts w:ascii="Consolas" w:hAnsi="Consolas"/>
          <w:color w:val="C7254E"/>
          <w:sz w:val="19"/>
          <w:szCs w:val="19"/>
          <w:shd w:val="clear" w:color="auto" w:fill="F9F2F4"/>
        </w:rPr>
        <w:t>mappings</w:t>
      </w:r>
      <w:r>
        <w:rPr>
          <w:rFonts w:ascii="Arial" w:hAnsi="Arial" w:cs="Arial"/>
          <w:sz w:val="24"/>
          <w:szCs w:val="24"/>
        </w:rPr>
        <w:t xml:space="preserve"> to see that a new mapping has been </w:t>
      </w:r>
      <w:del w:id="233" w:author="Prideaux-Ghee, Stephen" w:date="2021-07-04T16:59:00Z">
        <w:r w:rsidR="00086DB5" w:rsidRPr="1039ADDB" w:rsidDel="44782DA2">
          <w:rPr>
            <w:rFonts w:ascii="Arial" w:hAnsi="Arial" w:cs="Arial"/>
            <w:sz w:val="24"/>
            <w:szCs w:val="24"/>
          </w:rPr>
          <w:delText>a</w:delText>
        </w:r>
      </w:del>
      <w:del w:id="234" w:author="Prideaux-Ghee, Stephen" w:date="2021-07-04T14:52:00Z">
        <w:r w:rsidR="00086DB5" w:rsidRPr="1039ADDB" w:rsidDel="44782DA2">
          <w:rPr>
            <w:rFonts w:ascii="Arial" w:hAnsi="Arial" w:cs="Arial"/>
            <w:sz w:val="24"/>
            <w:szCs w:val="24"/>
          </w:rPr>
          <w:delText>d</w:delText>
        </w:r>
      </w:del>
      <w:del w:id="235" w:author="Prideaux-Ghee, Stephen" w:date="2021-07-04T16:59:00Z">
        <w:r w:rsidR="00086DB5" w:rsidRPr="1039ADDB" w:rsidDel="44782DA2">
          <w:rPr>
            <w:rFonts w:ascii="Arial" w:hAnsi="Arial" w:cs="Arial"/>
            <w:sz w:val="24"/>
            <w:szCs w:val="24"/>
          </w:rPr>
          <w:delText>ded</w:delText>
        </w:r>
      </w:del>
      <w:ins w:id="236" w:author="Prideaux-Ghee, Stephen" w:date="2021-07-04T16:59:00Z">
        <w:r w:rsidR="35AE1752" w:rsidRPr="1039ADDB">
          <w:rPr>
            <w:rFonts w:ascii="Arial" w:hAnsi="Arial" w:cs="Arial"/>
            <w:sz w:val="24"/>
            <w:szCs w:val="24"/>
          </w:rPr>
          <w:t>added</w:t>
        </w:r>
      </w:ins>
      <w:r>
        <w:rPr>
          <w:rFonts w:ascii="Arial" w:hAnsi="Arial" w:cs="Arial"/>
          <w:sz w:val="24"/>
          <w:szCs w:val="24"/>
        </w:rPr>
        <w:t xml:space="preserve"> </w:t>
      </w:r>
      <w:r w:rsidR="5A76D69A">
        <w:rPr>
          <w:rFonts w:ascii="Arial" w:hAnsi="Arial" w:cs="Arial"/>
          <w:sz w:val="24"/>
          <w:szCs w:val="24"/>
        </w:rPr>
        <w:t>to the Experience Service for the template</w:t>
      </w:r>
      <w:r w:rsidR="3FD8B1E4">
        <w:rPr>
          <w:rFonts w:ascii="Arial" w:hAnsi="Arial" w:cs="Arial"/>
          <w:sz w:val="24"/>
          <w:szCs w:val="24"/>
        </w:rPr>
        <w:t>.</w:t>
      </w:r>
      <w:r w:rsidR="44D3F0E3">
        <w:rPr>
          <w:rFonts w:ascii="Arial" w:hAnsi="Arial" w:cs="Arial"/>
          <w:sz w:val="24"/>
          <w:szCs w:val="24"/>
        </w:rPr>
        <w:t xml:space="preserve"> You should see you</w:t>
      </w:r>
      <w:r w:rsidR="6D11EB6B">
        <w:rPr>
          <w:rFonts w:ascii="Arial" w:hAnsi="Arial" w:cs="Arial"/>
          <w:sz w:val="24"/>
          <w:szCs w:val="24"/>
        </w:rPr>
        <w:t>r new mapping at the end of the list of mappings.</w:t>
      </w:r>
    </w:p>
    <w:p w14:paraId="49F98993" w14:textId="78969D8E" w:rsidR="00A93DC1" w:rsidRPr="00A93DC1" w:rsidRDefault="00A93DC1" w:rsidP="00A93DC1">
      <w:pPr>
        <w:rPr>
          <w:rFonts w:ascii="Arial" w:hAnsi="Arial" w:cs="Arial"/>
          <w:sz w:val="24"/>
          <w:szCs w:val="24"/>
        </w:rPr>
      </w:pPr>
      <w:del w:id="237" w:author="Prideaux-Ghee, Stephen" w:date="2021-07-04T16:59:00Z">
        <w:r w:rsidDel="002701DF">
          <w:rPr>
            <w:noProof/>
          </w:rPr>
          <w:drawing>
            <wp:inline distT="0" distB="0" distL="0" distR="0" wp14:anchorId="1D968C7A" wp14:editId="45275104">
              <wp:extent cx="5943600" cy="3442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del>
    </w:p>
    <w:p w14:paraId="117B844C" w14:textId="012BEE1C" w:rsidR="00A93DC1" w:rsidRDefault="437D1F30" w:rsidP="0021208B">
      <w:pPr>
        <w:pStyle w:val="ListParagraph"/>
        <w:numPr>
          <w:ilvl w:val="0"/>
          <w:numId w:val="7"/>
        </w:numPr>
        <w:rPr>
          <w:rFonts w:ascii="Arial" w:hAnsi="Arial" w:cs="Arial"/>
          <w:sz w:val="24"/>
          <w:szCs w:val="24"/>
        </w:rPr>
      </w:pPr>
      <w:r w:rsidRPr="1039ADDB">
        <w:rPr>
          <w:rFonts w:ascii="Arial" w:hAnsi="Arial" w:cs="Arial"/>
          <w:sz w:val="24"/>
          <w:szCs w:val="24"/>
        </w:rPr>
        <w:t xml:space="preserve">Once the template is mapped to the experience, the next step is to map </w:t>
      </w:r>
      <w:r w:rsidR="1AB587A1" w:rsidRPr="1039ADDB">
        <w:rPr>
          <w:rFonts w:ascii="Arial" w:hAnsi="Arial" w:cs="Arial"/>
          <w:sz w:val="24"/>
          <w:szCs w:val="24"/>
        </w:rPr>
        <w:t xml:space="preserve">configurations with specific properties. These properties will be used to configure the </w:t>
      </w:r>
      <w:r w:rsidR="379D90E2" w:rsidRPr="1039ADDB">
        <w:rPr>
          <w:rFonts w:ascii="Arial" w:hAnsi="Arial" w:cs="Arial"/>
          <w:sz w:val="24"/>
          <w:szCs w:val="24"/>
        </w:rPr>
        <w:t xml:space="preserve">parameters of the template that you created before for </w:t>
      </w:r>
      <w:r w:rsidR="379D90E2" w:rsidRPr="1039ADDB">
        <w:rPr>
          <w:rFonts w:ascii="Courier New" w:hAnsi="Courier New" w:cs="Courier New"/>
          <w:sz w:val="24"/>
          <w:szCs w:val="24"/>
        </w:rPr>
        <w:t>model</w:t>
      </w:r>
      <w:r w:rsidR="379D90E2" w:rsidRPr="1039ADDB">
        <w:rPr>
          <w:rFonts w:ascii="Arial" w:hAnsi="Arial" w:cs="Arial"/>
          <w:sz w:val="24"/>
          <w:szCs w:val="24"/>
        </w:rPr>
        <w:t xml:space="preserve"> and </w:t>
      </w:r>
      <w:r w:rsidR="379D90E2" w:rsidRPr="1039ADDB">
        <w:rPr>
          <w:rFonts w:ascii="Courier New" w:hAnsi="Courier New" w:cs="Courier New"/>
          <w:sz w:val="24"/>
          <w:szCs w:val="24"/>
        </w:rPr>
        <w:t>color</w:t>
      </w:r>
      <w:r w:rsidR="379D90E2" w:rsidRPr="1039ADDB">
        <w:rPr>
          <w:rFonts w:ascii="Arial" w:hAnsi="Arial" w:cs="Arial"/>
          <w:sz w:val="24"/>
          <w:szCs w:val="24"/>
        </w:rPr>
        <w:t>.</w:t>
      </w:r>
      <w:r w:rsidR="009DABC9" w:rsidRPr="1039ADDB">
        <w:rPr>
          <w:rFonts w:ascii="Arial" w:hAnsi="Arial" w:cs="Arial"/>
          <w:sz w:val="24"/>
          <w:szCs w:val="24"/>
        </w:rPr>
        <w:t xml:space="preserve"> This first configuration will be named</w:t>
      </w:r>
      <w:r w:rsidR="6BA6CEB2" w:rsidRPr="1039ADDB">
        <w:rPr>
          <w:rFonts w:ascii="Arial" w:hAnsi="Arial" w:cs="Arial"/>
          <w:sz w:val="24"/>
          <w:szCs w:val="24"/>
        </w:rPr>
        <w:t xml:space="preserve"> </w:t>
      </w:r>
      <w:r w:rsidR="6BA6CEB2" w:rsidRPr="1039ADDB">
        <w:rPr>
          <w:rFonts w:ascii="Courier New" w:hAnsi="Courier New" w:cs="Courier New"/>
          <w:sz w:val="24"/>
          <w:szCs w:val="24"/>
        </w:rPr>
        <w:t>config 1</w:t>
      </w:r>
      <w:r w:rsidR="6BA6CEB2" w:rsidRPr="1039ADDB">
        <w:rPr>
          <w:rFonts w:ascii="Arial" w:hAnsi="Arial" w:cs="Arial"/>
          <w:sz w:val="24"/>
          <w:szCs w:val="24"/>
        </w:rPr>
        <w:t>.</w:t>
      </w:r>
    </w:p>
    <w:p w14:paraId="37310EE5" w14:textId="79BB45B4" w:rsidR="00E334C6" w:rsidRDefault="00FA4088" w:rsidP="00E334C6">
      <w:pPr>
        <w:pStyle w:val="ListParagraph"/>
        <w:numPr>
          <w:ilvl w:val="1"/>
          <w:numId w:val="7"/>
        </w:numPr>
        <w:rPr>
          <w:rFonts w:ascii="Arial" w:hAnsi="Arial" w:cs="Arial"/>
          <w:sz w:val="24"/>
          <w:szCs w:val="24"/>
        </w:rPr>
      </w:pPr>
      <w:r>
        <w:rPr>
          <w:rFonts w:ascii="Arial" w:hAnsi="Arial" w:cs="Arial"/>
          <w:sz w:val="24"/>
          <w:szCs w:val="24"/>
        </w:rPr>
        <w:t xml:space="preserve">Use the code below to </w:t>
      </w:r>
      <w:r w:rsidR="00427751">
        <w:rPr>
          <w:rFonts w:ascii="Arial" w:hAnsi="Arial" w:cs="Arial"/>
          <w:sz w:val="24"/>
          <w:szCs w:val="24"/>
        </w:rPr>
        <w:t xml:space="preserve">set your first configuration with a set </w:t>
      </w:r>
      <w:r w:rsidR="00427751" w:rsidRPr="00CD32DC">
        <w:rPr>
          <w:rFonts w:ascii="Courier New" w:hAnsi="Courier New" w:cs="Courier New"/>
          <w:sz w:val="24"/>
          <w:szCs w:val="24"/>
        </w:rPr>
        <w:t>color</w:t>
      </w:r>
      <w:r w:rsidR="00427751">
        <w:rPr>
          <w:rFonts w:ascii="Arial" w:hAnsi="Arial" w:cs="Arial"/>
          <w:sz w:val="24"/>
          <w:szCs w:val="24"/>
        </w:rPr>
        <w:t xml:space="preserve"> parameter</w:t>
      </w:r>
      <w:r w:rsidR="00B9593B">
        <w:rPr>
          <w:rFonts w:ascii="Arial" w:hAnsi="Arial" w:cs="Arial"/>
          <w:sz w:val="24"/>
          <w:szCs w:val="24"/>
        </w:rPr>
        <w:t>. This will interact with the application parameter that you previously created in Studio, so any of the colors that you created in the first step will be available as parameter inputs.</w:t>
      </w:r>
      <w:r w:rsidR="00CD32DC">
        <w:rPr>
          <w:rFonts w:ascii="Arial" w:hAnsi="Arial" w:cs="Arial"/>
          <w:sz w:val="24"/>
          <w:szCs w:val="24"/>
        </w:rPr>
        <w:t xml:space="preserve"> For the color, we have set the model to be </w:t>
      </w:r>
      <w:r w:rsidR="00CD32DC" w:rsidRPr="00CD32DC">
        <w:rPr>
          <w:rFonts w:ascii="Courier New" w:hAnsi="Courier New" w:cs="Courier New"/>
          <w:sz w:val="24"/>
          <w:szCs w:val="24"/>
        </w:rPr>
        <w:t>purple</w:t>
      </w:r>
      <w:r w:rsidR="00CD32DC">
        <w:rPr>
          <w:rFonts w:ascii="Arial" w:hAnsi="Arial" w:cs="Arial"/>
          <w:sz w:val="24"/>
          <w:szCs w:val="24"/>
        </w:rPr>
        <w:t>.</w:t>
      </w:r>
      <w:r w:rsidR="001A282F">
        <w:rPr>
          <w:rFonts w:ascii="Arial" w:hAnsi="Arial" w:cs="Arial"/>
          <w:sz w:val="24"/>
          <w:szCs w:val="24"/>
        </w:rPr>
        <w:t xml:space="preserve"> </w:t>
      </w:r>
    </w:p>
    <w:p w14:paraId="0FF22B4C" w14:textId="77777777" w:rsidR="00BB1DD4" w:rsidRPr="00BB1DD4" w:rsidRDefault="00BB1DD4" w:rsidP="00BB1DD4">
      <w:pPr>
        <w:rPr>
          <w:rFonts w:ascii="Consolas" w:hAnsi="Consolas"/>
          <w:color w:val="C7254E"/>
          <w:sz w:val="19"/>
          <w:szCs w:val="19"/>
          <w:shd w:val="clear" w:color="auto" w:fill="F9F2F4"/>
        </w:rPr>
      </w:pPr>
      <w:r w:rsidRPr="00BB1DD4">
        <w:rPr>
          <w:rFonts w:ascii="Consolas" w:hAnsi="Consolas"/>
          <w:color w:val="C7254E"/>
          <w:sz w:val="19"/>
          <w:szCs w:val="19"/>
          <w:shd w:val="clear" w:color="auto" w:fill="F9F2F4"/>
        </w:rPr>
        <w:t>curl -u %</w:t>
      </w:r>
      <w:proofErr w:type="spellStart"/>
      <w:r w:rsidRPr="00BB1DD4">
        <w:rPr>
          <w:rFonts w:ascii="Consolas" w:hAnsi="Consolas"/>
          <w:color w:val="C7254E"/>
          <w:sz w:val="19"/>
          <w:szCs w:val="19"/>
          <w:shd w:val="clear" w:color="auto" w:fill="F9F2F4"/>
        </w:rPr>
        <w:t>uname</w:t>
      </w:r>
      <w:proofErr w:type="spellEnd"/>
      <w:r w:rsidRPr="00BB1DD4">
        <w:rPr>
          <w:rFonts w:ascii="Consolas" w:hAnsi="Consolas"/>
          <w:color w:val="C7254E"/>
          <w:sz w:val="19"/>
          <w:szCs w:val="19"/>
          <w:shd w:val="clear" w:color="auto" w:fill="F9F2F4"/>
        </w:rPr>
        <w:t xml:space="preserve">%:%passwd% -H "Content-Type: application/json" -H "X-Requested-With: </w:t>
      </w:r>
      <w:proofErr w:type="spellStart"/>
      <w:r w:rsidRPr="00BB1DD4">
        <w:rPr>
          <w:rFonts w:ascii="Consolas" w:hAnsi="Consolas"/>
          <w:color w:val="C7254E"/>
          <w:sz w:val="19"/>
          <w:szCs w:val="19"/>
          <w:shd w:val="clear" w:color="auto" w:fill="F9F2F4"/>
        </w:rPr>
        <w:t>XMLHttpRequest</w:t>
      </w:r>
      <w:proofErr w:type="spellEnd"/>
      <w:r w:rsidRPr="00BB1DD4">
        <w:rPr>
          <w:rFonts w:ascii="Consolas" w:hAnsi="Consolas"/>
          <w:color w:val="C7254E"/>
          <w:sz w:val="19"/>
          <w:szCs w:val="19"/>
          <w:shd w:val="clear" w:color="auto" w:fill="F9F2F4"/>
        </w:rPr>
        <w:t>" -k -d "{\"key\": \"urn:curriculum:config:1\", \"value\": \"</w:t>
      </w:r>
      <w:proofErr w:type="spellStart"/>
      <w:r w:rsidRPr="00BB1DD4">
        <w:rPr>
          <w:rFonts w:ascii="Consolas" w:hAnsi="Consolas"/>
          <w:color w:val="C7254E"/>
          <w:sz w:val="19"/>
          <w:szCs w:val="19"/>
          <w:shd w:val="clear" w:color="auto" w:fill="F9F2F4"/>
        </w:rPr>
        <w:t>urn:curriculum:color:purple</w:t>
      </w:r>
      <w:proofErr w:type="spellEnd"/>
      <w:r w:rsidRPr="00BB1DD4">
        <w:rPr>
          <w:rFonts w:ascii="Consolas" w:hAnsi="Consolas"/>
          <w:color w:val="C7254E"/>
          <w:sz w:val="19"/>
          <w:szCs w:val="19"/>
          <w:shd w:val="clear" w:color="auto" w:fill="F9F2F4"/>
        </w:rPr>
        <w:t>\"}" %server%/</w:t>
      </w:r>
      <w:proofErr w:type="spellStart"/>
      <w:r w:rsidRPr="00BB1DD4">
        <w:rPr>
          <w:rFonts w:ascii="Consolas" w:hAnsi="Consolas"/>
          <w:color w:val="C7254E"/>
          <w:sz w:val="19"/>
          <w:szCs w:val="19"/>
          <w:shd w:val="clear" w:color="auto" w:fill="F9F2F4"/>
        </w:rPr>
        <w:t>ExperienceService</w:t>
      </w:r>
      <w:proofErr w:type="spellEnd"/>
      <w:r w:rsidRPr="00BB1DD4">
        <w:rPr>
          <w:rFonts w:ascii="Consolas" w:hAnsi="Consolas"/>
          <w:color w:val="C7254E"/>
          <w:sz w:val="19"/>
          <w:szCs w:val="19"/>
          <w:shd w:val="clear" w:color="auto" w:fill="F9F2F4"/>
        </w:rPr>
        <w:t>/id-resolution/mappings</w:t>
      </w:r>
    </w:p>
    <w:p w14:paraId="2A04ADCF" w14:textId="52BAA44B" w:rsidR="00BB1DD4" w:rsidRDefault="00CD32DC" w:rsidP="00E334C6">
      <w:pPr>
        <w:pStyle w:val="ListParagraph"/>
        <w:numPr>
          <w:ilvl w:val="1"/>
          <w:numId w:val="7"/>
        </w:numPr>
        <w:rPr>
          <w:rFonts w:ascii="Arial" w:hAnsi="Arial" w:cs="Arial"/>
          <w:sz w:val="24"/>
          <w:szCs w:val="24"/>
        </w:rPr>
      </w:pPr>
      <w:r>
        <w:rPr>
          <w:rFonts w:ascii="Arial" w:hAnsi="Arial" w:cs="Arial"/>
          <w:sz w:val="24"/>
          <w:szCs w:val="24"/>
        </w:rPr>
        <w:lastRenderedPageBreak/>
        <w:t xml:space="preserve">You will also map the </w:t>
      </w:r>
      <w:r w:rsidRPr="00362614">
        <w:rPr>
          <w:rFonts w:ascii="Courier New" w:hAnsi="Courier New" w:cs="Courier New"/>
          <w:sz w:val="24"/>
          <w:szCs w:val="24"/>
        </w:rPr>
        <w:t>model</w:t>
      </w:r>
      <w:r>
        <w:rPr>
          <w:rFonts w:ascii="Arial" w:hAnsi="Arial" w:cs="Arial"/>
          <w:sz w:val="24"/>
          <w:szCs w:val="24"/>
        </w:rPr>
        <w:t xml:space="preserve"> parameter the same way that you mapped</w:t>
      </w:r>
      <w:r w:rsidR="00362614">
        <w:rPr>
          <w:rFonts w:ascii="Arial" w:hAnsi="Arial" w:cs="Arial"/>
          <w:sz w:val="24"/>
          <w:szCs w:val="24"/>
        </w:rPr>
        <w:t xml:space="preserve"> the </w:t>
      </w:r>
      <w:r w:rsidR="00362614" w:rsidRPr="00362614">
        <w:rPr>
          <w:rFonts w:ascii="Courier New" w:hAnsi="Courier New" w:cs="Courier New"/>
          <w:sz w:val="24"/>
          <w:szCs w:val="24"/>
        </w:rPr>
        <w:t>color</w:t>
      </w:r>
      <w:r w:rsidR="00362614">
        <w:rPr>
          <w:rFonts w:ascii="Arial" w:hAnsi="Arial" w:cs="Arial"/>
          <w:sz w:val="24"/>
          <w:szCs w:val="24"/>
        </w:rPr>
        <w:t xml:space="preserve"> parameter</w:t>
      </w:r>
      <w:r w:rsidR="00802AE4">
        <w:rPr>
          <w:rFonts w:ascii="Arial" w:hAnsi="Arial" w:cs="Arial"/>
          <w:sz w:val="24"/>
          <w:szCs w:val="24"/>
        </w:rPr>
        <w:t>.</w:t>
      </w:r>
      <w:r w:rsidR="004D1E5B">
        <w:rPr>
          <w:rFonts w:ascii="Arial" w:hAnsi="Arial" w:cs="Arial"/>
          <w:sz w:val="24"/>
          <w:szCs w:val="24"/>
        </w:rPr>
        <w:t xml:space="preserve"> This time, you will be using </w:t>
      </w:r>
      <w:r w:rsidR="004D1E5B" w:rsidRPr="004D1E5B">
        <w:rPr>
          <w:rFonts w:ascii="Courier New" w:hAnsi="Courier New" w:cs="Courier New"/>
          <w:sz w:val="24"/>
          <w:szCs w:val="24"/>
        </w:rPr>
        <w:t>2</w:t>
      </w:r>
      <w:r w:rsidR="004D1E5B">
        <w:rPr>
          <w:rFonts w:ascii="Arial" w:hAnsi="Arial" w:cs="Arial"/>
          <w:sz w:val="24"/>
          <w:szCs w:val="24"/>
        </w:rPr>
        <w:t xml:space="preserve"> as the model parameter, which maps to the second quadcopter model option.</w:t>
      </w:r>
      <w:r w:rsidR="00802AE4">
        <w:rPr>
          <w:rFonts w:ascii="Arial" w:hAnsi="Arial" w:cs="Arial"/>
          <w:sz w:val="24"/>
          <w:szCs w:val="24"/>
        </w:rPr>
        <w:t xml:space="preserve"> With them being mapped,</w:t>
      </w:r>
      <w:r w:rsidR="00084914">
        <w:rPr>
          <w:rFonts w:ascii="Arial" w:hAnsi="Arial" w:cs="Arial"/>
          <w:sz w:val="24"/>
          <w:szCs w:val="24"/>
        </w:rPr>
        <w:t xml:space="preserve"> the key</w:t>
      </w:r>
      <w:r w:rsidR="00802AE4">
        <w:rPr>
          <w:rFonts w:ascii="Arial" w:hAnsi="Arial" w:cs="Arial"/>
          <w:sz w:val="24"/>
          <w:szCs w:val="24"/>
        </w:rPr>
        <w:t xml:space="preserve"> </w:t>
      </w:r>
      <w:proofErr w:type="gramStart"/>
      <w:r w:rsidR="00802AE4" w:rsidRPr="00084914">
        <w:rPr>
          <w:rFonts w:ascii="Courier New" w:hAnsi="Courier New" w:cs="Courier New"/>
          <w:sz w:val="24"/>
          <w:szCs w:val="24"/>
        </w:rPr>
        <w:t>urn:curriculum</w:t>
      </w:r>
      <w:proofErr w:type="gramEnd"/>
      <w:r w:rsidR="00802AE4" w:rsidRPr="00084914">
        <w:rPr>
          <w:rFonts w:ascii="Courier New" w:hAnsi="Courier New" w:cs="Courier New"/>
          <w:sz w:val="24"/>
          <w:szCs w:val="24"/>
        </w:rPr>
        <w:t>:config:1</w:t>
      </w:r>
      <w:r w:rsidR="00802AE4">
        <w:rPr>
          <w:rFonts w:ascii="Arial" w:hAnsi="Arial" w:cs="Arial"/>
          <w:sz w:val="24"/>
          <w:szCs w:val="24"/>
        </w:rPr>
        <w:t xml:space="preserve"> will now map to both</w:t>
      </w:r>
      <w:r w:rsidR="00084914">
        <w:rPr>
          <w:rFonts w:ascii="Arial" w:hAnsi="Arial" w:cs="Arial"/>
          <w:sz w:val="24"/>
          <w:szCs w:val="24"/>
        </w:rPr>
        <w:t xml:space="preserve"> values of</w:t>
      </w:r>
      <w:r w:rsidR="00802AE4">
        <w:rPr>
          <w:rFonts w:ascii="Arial" w:hAnsi="Arial" w:cs="Arial"/>
          <w:sz w:val="24"/>
          <w:szCs w:val="24"/>
        </w:rPr>
        <w:t xml:space="preserve"> </w:t>
      </w:r>
      <w:proofErr w:type="spellStart"/>
      <w:r w:rsidR="00802AE4" w:rsidRPr="00084914">
        <w:rPr>
          <w:rFonts w:ascii="Courier New" w:hAnsi="Courier New" w:cs="Courier New"/>
          <w:sz w:val="24"/>
          <w:szCs w:val="24"/>
        </w:rPr>
        <w:t>urn:curriculum:color:purple</w:t>
      </w:r>
      <w:proofErr w:type="spellEnd"/>
      <w:r w:rsidR="00802AE4">
        <w:rPr>
          <w:rFonts w:ascii="Arial" w:hAnsi="Arial" w:cs="Arial"/>
          <w:sz w:val="24"/>
          <w:szCs w:val="24"/>
        </w:rPr>
        <w:t xml:space="preserve"> and </w:t>
      </w:r>
      <w:r w:rsidR="00802AE4" w:rsidRPr="00084914">
        <w:rPr>
          <w:rFonts w:ascii="Courier New" w:hAnsi="Courier New" w:cs="Courier New"/>
          <w:sz w:val="24"/>
          <w:szCs w:val="24"/>
        </w:rPr>
        <w:t>urn:curriculum:model:2</w:t>
      </w:r>
      <w:r w:rsidR="004D1E5B" w:rsidRPr="004D1E5B">
        <w:rPr>
          <w:rFonts w:ascii="Arial" w:hAnsi="Arial" w:cs="Arial"/>
          <w:sz w:val="24"/>
          <w:szCs w:val="24"/>
        </w:rPr>
        <w:t>.</w:t>
      </w:r>
    </w:p>
    <w:p w14:paraId="5D3DC5FC" w14:textId="20B388BD" w:rsidR="001725B9" w:rsidRPr="001725B9" w:rsidRDefault="001725B9" w:rsidP="001725B9">
      <w:pPr>
        <w:rPr>
          <w:rFonts w:ascii="Consolas" w:hAnsi="Consolas"/>
          <w:color w:val="C7254E"/>
          <w:sz w:val="19"/>
          <w:szCs w:val="19"/>
          <w:shd w:val="clear" w:color="auto" w:fill="F9F2F4"/>
        </w:rPr>
      </w:pPr>
      <w:r w:rsidRPr="001725B9">
        <w:rPr>
          <w:rFonts w:ascii="Consolas" w:hAnsi="Consolas"/>
          <w:color w:val="C7254E"/>
          <w:sz w:val="19"/>
          <w:szCs w:val="19"/>
          <w:shd w:val="clear" w:color="auto" w:fill="F9F2F4"/>
        </w:rPr>
        <w:t>curl -u %</w:t>
      </w:r>
      <w:proofErr w:type="spellStart"/>
      <w:r w:rsidRPr="001725B9">
        <w:rPr>
          <w:rFonts w:ascii="Consolas" w:hAnsi="Consolas"/>
          <w:color w:val="C7254E"/>
          <w:sz w:val="19"/>
          <w:szCs w:val="19"/>
          <w:shd w:val="clear" w:color="auto" w:fill="F9F2F4"/>
        </w:rPr>
        <w:t>uname</w:t>
      </w:r>
      <w:proofErr w:type="spellEnd"/>
      <w:r w:rsidRPr="001725B9">
        <w:rPr>
          <w:rFonts w:ascii="Consolas" w:hAnsi="Consolas"/>
          <w:color w:val="C7254E"/>
          <w:sz w:val="19"/>
          <w:szCs w:val="19"/>
          <w:shd w:val="clear" w:color="auto" w:fill="F9F2F4"/>
        </w:rPr>
        <w:t xml:space="preserve">%:%passwd% -H "Content-Type: application/json" -H "X-Requested-With: </w:t>
      </w:r>
      <w:proofErr w:type="spellStart"/>
      <w:r w:rsidRPr="001725B9">
        <w:rPr>
          <w:rFonts w:ascii="Consolas" w:hAnsi="Consolas"/>
          <w:color w:val="C7254E"/>
          <w:sz w:val="19"/>
          <w:szCs w:val="19"/>
          <w:shd w:val="clear" w:color="auto" w:fill="F9F2F4"/>
        </w:rPr>
        <w:t>XMLHttpRequest</w:t>
      </w:r>
      <w:proofErr w:type="spellEnd"/>
      <w:r w:rsidRPr="001725B9">
        <w:rPr>
          <w:rFonts w:ascii="Consolas" w:hAnsi="Consolas"/>
          <w:color w:val="C7254E"/>
          <w:sz w:val="19"/>
          <w:szCs w:val="19"/>
          <w:shd w:val="clear" w:color="auto" w:fill="F9F2F4"/>
        </w:rPr>
        <w:t>" -k -d "{\"key\": \"urn:curriculum:config:1\", \"value\": \"urn:curriculum:model:</w:t>
      </w:r>
      <w:r>
        <w:rPr>
          <w:rFonts w:ascii="Consolas" w:hAnsi="Consolas"/>
          <w:color w:val="C7254E"/>
          <w:sz w:val="19"/>
          <w:szCs w:val="19"/>
          <w:shd w:val="clear" w:color="auto" w:fill="F9F2F4"/>
        </w:rPr>
        <w:t>2</w:t>
      </w:r>
      <w:r w:rsidRPr="001725B9">
        <w:rPr>
          <w:rFonts w:ascii="Consolas" w:hAnsi="Consolas"/>
          <w:color w:val="C7254E"/>
          <w:sz w:val="19"/>
          <w:szCs w:val="19"/>
          <w:shd w:val="clear" w:color="auto" w:fill="F9F2F4"/>
        </w:rPr>
        <w:t>\"}" %server%/</w:t>
      </w:r>
      <w:proofErr w:type="spellStart"/>
      <w:r w:rsidRPr="001725B9">
        <w:rPr>
          <w:rFonts w:ascii="Consolas" w:hAnsi="Consolas"/>
          <w:color w:val="C7254E"/>
          <w:sz w:val="19"/>
          <w:szCs w:val="19"/>
          <w:shd w:val="clear" w:color="auto" w:fill="F9F2F4"/>
        </w:rPr>
        <w:t>ExperienceService</w:t>
      </w:r>
      <w:proofErr w:type="spellEnd"/>
      <w:r w:rsidRPr="001725B9">
        <w:rPr>
          <w:rFonts w:ascii="Consolas" w:hAnsi="Consolas"/>
          <w:color w:val="C7254E"/>
          <w:sz w:val="19"/>
          <w:szCs w:val="19"/>
          <w:shd w:val="clear" w:color="auto" w:fill="F9F2F4"/>
        </w:rPr>
        <w:t>/id-resolution/mappings</w:t>
      </w:r>
    </w:p>
    <w:p w14:paraId="5FF41B99" w14:textId="04A2F3D1" w:rsidR="007F677B" w:rsidRDefault="007F677B" w:rsidP="007F677B">
      <w:pPr>
        <w:pStyle w:val="ListParagraph"/>
        <w:numPr>
          <w:ilvl w:val="1"/>
          <w:numId w:val="7"/>
        </w:numPr>
        <w:rPr>
          <w:rFonts w:ascii="Arial" w:hAnsi="Arial" w:cs="Arial"/>
          <w:sz w:val="24"/>
          <w:szCs w:val="24"/>
        </w:rPr>
      </w:pPr>
      <w:r>
        <w:rPr>
          <w:rFonts w:ascii="Arial" w:hAnsi="Arial" w:cs="Arial"/>
          <w:sz w:val="24"/>
          <w:szCs w:val="24"/>
        </w:rPr>
        <w:t xml:space="preserve">If you run </w:t>
      </w:r>
      <w:r w:rsidRPr="007F677B">
        <w:rPr>
          <w:rFonts w:ascii="Consolas" w:hAnsi="Consolas"/>
          <w:color w:val="C7254E"/>
          <w:sz w:val="19"/>
          <w:szCs w:val="19"/>
          <w:shd w:val="clear" w:color="auto" w:fill="F9F2F4"/>
        </w:rPr>
        <w:t>mappings</w:t>
      </w:r>
      <w:r>
        <w:rPr>
          <w:rFonts w:ascii="Arial" w:hAnsi="Arial" w:cs="Arial"/>
          <w:sz w:val="24"/>
          <w:szCs w:val="24"/>
        </w:rPr>
        <w:t xml:space="preserve"> again, you will see that the configuration mappings have been added to the IRS.</w:t>
      </w:r>
    </w:p>
    <w:p w14:paraId="7A70571D" w14:textId="174F8983" w:rsidR="007F677B" w:rsidRPr="007F677B" w:rsidRDefault="2F80F6E9" w:rsidP="007F677B">
      <w:pPr>
        <w:jc w:val="center"/>
        <w:rPr>
          <w:rFonts w:ascii="Arial" w:hAnsi="Arial" w:cs="Arial"/>
          <w:sz w:val="24"/>
          <w:szCs w:val="24"/>
        </w:rPr>
      </w:pPr>
      <w:del w:id="238" w:author="Prideaux-Ghee, Stephen" w:date="2021-07-04T17:00:00Z">
        <w:r>
          <w:rPr>
            <w:noProof/>
          </w:rPr>
          <w:drawing>
            <wp:inline distT="0" distB="0" distL="0" distR="0" wp14:anchorId="53A259EB" wp14:editId="45E28D60">
              <wp:extent cx="5943600" cy="3442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del>
      <w:r w:rsidR="4536669E">
        <w:rPr>
          <w:noProof/>
        </w:rPr>
        <w:drawing>
          <wp:inline distT="0" distB="0" distL="0" distR="0" wp14:anchorId="43A18637" wp14:editId="5484093B">
            <wp:extent cx="5935978" cy="343535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35978" cy="3435350"/>
                    </a:xfrm>
                    <a:prstGeom prst="rect">
                      <a:avLst/>
                    </a:prstGeom>
                  </pic:spPr>
                </pic:pic>
              </a:graphicData>
            </a:graphic>
          </wp:inline>
        </w:drawing>
      </w:r>
    </w:p>
    <w:p w14:paraId="01830D31" w14:textId="3C4AF37E" w:rsidR="004D1E5B" w:rsidRDefault="2419F734" w:rsidP="00720099">
      <w:pPr>
        <w:pStyle w:val="ListParagraph"/>
        <w:numPr>
          <w:ilvl w:val="0"/>
          <w:numId w:val="7"/>
        </w:numPr>
        <w:rPr>
          <w:rFonts w:ascii="Arial" w:hAnsi="Arial" w:cs="Arial"/>
          <w:sz w:val="24"/>
          <w:szCs w:val="24"/>
        </w:rPr>
      </w:pPr>
      <w:r w:rsidRPr="1039ADDB">
        <w:rPr>
          <w:rFonts w:ascii="Arial" w:hAnsi="Arial" w:cs="Arial"/>
          <w:sz w:val="24"/>
          <w:szCs w:val="24"/>
        </w:rPr>
        <w:t>Once the configuration and its parameters are created, the configuration needs to be mapped back to the template</w:t>
      </w:r>
      <w:r w:rsidR="05912230" w:rsidRPr="1039ADDB">
        <w:rPr>
          <w:rFonts w:ascii="Arial" w:hAnsi="Arial" w:cs="Arial"/>
          <w:sz w:val="24"/>
          <w:szCs w:val="24"/>
        </w:rPr>
        <w:t xml:space="preserve">. Previously we mapped </w:t>
      </w:r>
      <w:del w:id="239" w:author="Prideaux-Ghee, Stephen" w:date="2021-07-04T17:42:00Z">
        <w:r w:rsidR="00110730" w:rsidRPr="1039ADDB" w:rsidDel="2419F734">
          <w:rPr>
            <w:rFonts w:ascii="Courier New" w:hAnsi="Courier New" w:cs="Courier New"/>
            <w:sz w:val="24"/>
            <w:szCs w:val="24"/>
          </w:rPr>
          <w:delText>urn:thingworx:template:curriculum</w:delText>
        </w:r>
      </w:del>
      <w:ins w:id="240" w:author="Prideaux-Ghee, Stephen" w:date="2021-07-04T17:42:00Z">
        <w:r w:rsidR="7CAEC3AC" w:rsidRPr="1039ADDB">
          <w:rPr>
            <w:rFonts w:ascii="Courier New" w:hAnsi="Courier New" w:cs="Courier New"/>
            <w:sz w:val="24"/>
            <w:szCs w:val="24"/>
          </w:rPr>
          <w:t xml:space="preserve"> urn:curriculum:template:202</w:t>
        </w:r>
      </w:ins>
      <w:r w:rsidR="05912230" w:rsidRPr="1039ADDB">
        <w:rPr>
          <w:rFonts w:ascii="Arial" w:hAnsi="Arial" w:cs="Arial"/>
          <w:sz w:val="24"/>
          <w:szCs w:val="24"/>
        </w:rPr>
        <w:t xml:space="preserve"> to the experience as its template</w:t>
      </w:r>
      <w:r w:rsidR="186793D7" w:rsidRPr="1039ADDB">
        <w:rPr>
          <w:rFonts w:ascii="Arial" w:hAnsi="Arial" w:cs="Arial"/>
          <w:sz w:val="24"/>
          <w:szCs w:val="24"/>
        </w:rPr>
        <w:t xml:space="preserve">, now </w:t>
      </w:r>
      <w:r w:rsidR="186793D7" w:rsidRPr="1039ADDB">
        <w:rPr>
          <w:rFonts w:ascii="Courier New" w:hAnsi="Courier New" w:cs="Courier New"/>
          <w:sz w:val="24"/>
          <w:szCs w:val="24"/>
        </w:rPr>
        <w:t>urn:curriculum:config:1</w:t>
      </w:r>
      <w:r w:rsidR="186793D7" w:rsidRPr="1039ADDB">
        <w:rPr>
          <w:rFonts w:ascii="Arial" w:hAnsi="Arial" w:cs="Arial"/>
          <w:sz w:val="24"/>
          <w:szCs w:val="24"/>
        </w:rPr>
        <w:t xml:space="preserve"> will be mapped back to </w:t>
      </w:r>
      <w:r w:rsidR="186793D7" w:rsidRPr="1039ADDB">
        <w:rPr>
          <w:rFonts w:ascii="Courier New" w:hAnsi="Courier New" w:cs="Courier New"/>
          <w:sz w:val="24"/>
          <w:szCs w:val="24"/>
        </w:rPr>
        <w:t>urn:</w:t>
      </w:r>
      <w:ins w:id="241" w:author="Prideaux-Ghee, Stephen" w:date="2021-07-04T17:41:00Z">
        <w:r w:rsidR="7CAEC3AC" w:rsidRPr="1039ADDB">
          <w:rPr>
            <w:rFonts w:ascii="Courier New" w:hAnsi="Courier New" w:cs="Courier New"/>
            <w:sz w:val="24"/>
            <w:szCs w:val="24"/>
          </w:rPr>
          <w:t>curriculum:template:202</w:t>
        </w:r>
      </w:ins>
      <w:del w:id="242" w:author="Prideaux-Ghee, Stephen" w:date="2021-07-04T17:41:00Z">
        <w:r w:rsidR="00110730" w:rsidRPr="1039ADDB" w:rsidDel="2419F734">
          <w:rPr>
            <w:rFonts w:ascii="Courier New" w:hAnsi="Courier New" w:cs="Courier New"/>
            <w:sz w:val="24"/>
            <w:szCs w:val="24"/>
          </w:rPr>
          <w:delText>thingworx:template:curriculum</w:delText>
        </w:r>
        <w:r w:rsidR="00110730" w:rsidRPr="1039ADDB" w:rsidDel="2419F734">
          <w:rPr>
            <w:rFonts w:ascii="Arial" w:hAnsi="Arial" w:cs="Arial"/>
            <w:sz w:val="24"/>
            <w:szCs w:val="24"/>
          </w:rPr>
          <w:delText>.</w:delText>
        </w:r>
      </w:del>
    </w:p>
    <w:p w14:paraId="117B51A1" w14:textId="5EB1AD4B" w:rsidR="00031C41" w:rsidRPr="00031C41" w:rsidRDefault="00031C41" w:rsidP="00031C41">
      <w:pPr>
        <w:rPr>
          <w:rFonts w:ascii="Consolas" w:hAnsi="Consolas"/>
          <w:color w:val="C7254E"/>
          <w:sz w:val="19"/>
          <w:szCs w:val="19"/>
          <w:shd w:val="clear" w:color="auto" w:fill="F9F2F4"/>
        </w:rPr>
      </w:pPr>
      <w:r w:rsidRPr="00031C41">
        <w:rPr>
          <w:rFonts w:ascii="Consolas" w:hAnsi="Consolas"/>
          <w:color w:val="C7254E"/>
          <w:sz w:val="19"/>
          <w:szCs w:val="19"/>
          <w:shd w:val="clear" w:color="auto" w:fill="F9F2F4"/>
        </w:rPr>
        <w:t>curl -u %</w:t>
      </w:r>
      <w:proofErr w:type="spellStart"/>
      <w:r w:rsidRPr="00031C41">
        <w:rPr>
          <w:rFonts w:ascii="Consolas" w:hAnsi="Consolas"/>
          <w:color w:val="C7254E"/>
          <w:sz w:val="19"/>
          <w:szCs w:val="19"/>
          <w:shd w:val="clear" w:color="auto" w:fill="F9F2F4"/>
        </w:rPr>
        <w:t>uname</w:t>
      </w:r>
      <w:proofErr w:type="spellEnd"/>
      <w:r w:rsidRPr="00031C41">
        <w:rPr>
          <w:rFonts w:ascii="Consolas" w:hAnsi="Consolas"/>
          <w:color w:val="C7254E"/>
          <w:sz w:val="19"/>
          <w:szCs w:val="19"/>
          <w:shd w:val="clear" w:color="auto" w:fill="F9F2F4"/>
        </w:rPr>
        <w:t xml:space="preserve">%:%passwd% -H "Content-Type: application/json" -H "X-Requested-With: </w:t>
      </w:r>
      <w:proofErr w:type="spellStart"/>
      <w:r w:rsidRPr="00031C41">
        <w:rPr>
          <w:rFonts w:ascii="Consolas" w:hAnsi="Consolas"/>
          <w:color w:val="C7254E"/>
          <w:sz w:val="19"/>
          <w:szCs w:val="19"/>
          <w:shd w:val="clear" w:color="auto" w:fill="F9F2F4"/>
        </w:rPr>
        <w:t>XMLHttpRequest</w:t>
      </w:r>
      <w:proofErr w:type="spellEnd"/>
      <w:r w:rsidRPr="00031C41">
        <w:rPr>
          <w:rFonts w:ascii="Consolas" w:hAnsi="Consolas"/>
          <w:color w:val="C7254E"/>
          <w:sz w:val="19"/>
          <w:szCs w:val="19"/>
          <w:shd w:val="clear" w:color="auto" w:fill="F9F2F4"/>
        </w:rPr>
        <w:t>" -k -d "{\"key\": \"urn:curriculum:config:1\", \"value\": \"</w:t>
      </w:r>
      <w:ins w:id="243" w:author="Steve Ghee" w:date="2021-06-29T23:28:00Z">
        <w:r w:rsidR="00F8606F" w:rsidRPr="00F8606F">
          <w:t xml:space="preserve"> </w:t>
        </w:r>
        <w:r w:rsidR="00F8606F" w:rsidRPr="00F8606F">
          <w:rPr>
            <w:rFonts w:ascii="Consolas" w:hAnsi="Consolas"/>
            <w:color w:val="C7254E"/>
            <w:sz w:val="19"/>
            <w:szCs w:val="19"/>
            <w:shd w:val="clear" w:color="auto" w:fill="F9F2F4"/>
          </w:rPr>
          <w:t>urn:curriculum:template:202</w:t>
        </w:r>
      </w:ins>
      <w:del w:id="244" w:author="Steve Ghee" w:date="2021-06-29T23:28:00Z">
        <w:r w:rsidRPr="00031C41" w:rsidDel="00F8606F">
          <w:rPr>
            <w:rFonts w:ascii="Consolas" w:hAnsi="Consolas"/>
            <w:color w:val="C7254E"/>
            <w:sz w:val="19"/>
            <w:szCs w:val="19"/>
            <w:shd w:val="clear" w:color="auto" w:fill="F9F2F4"/>
          </w:rPr>
          <w:delText>urn:thingworx:template:curriculum</w:delText>
        </w:r>
      </w:del>
      <w:r w:rsidRPr="00031C41">
        <w:rPr>
          <w:rFonts w:ascii="Consolas" w:hAnsi="Consolas"/>
          <w:color w:val="C7254E"/>
          <w:sz w:val="19"/>
          <w:szCs w:val="19"/>
          <w:shd w:val="clear" w:color="auto" w:fill="F9F2F4"/>
        </w:rPr>
        <w:t>\"}" %server%/</w:t>
      </w:r>
      <w:proofErr w:type="spellStart"/>
      <w:r w:rsidRPr="00031C41">
        <w:rPr>
          <w:rFonts w:ascii="Consolas" w:hAnsi="Consolas"/>
          <w:color w:val="C7254E"/>
          <w:sz w:val="19"/>
          <w:szCs w:val="19"/>
          <w:shd w:val="clear" w:color="auto" w:fill="F9F2F4"/>
        </w:rPr>
        <w:t>ExperienceService</w:t>
      </w:r>
      <w:proofErr w:type="spellEnd"/>
      <w:r w:rsidRPr="00031C41">
        <w:rPr>
          <w:rFonts w:ascii="Consolas" w:hAnsi="Consolas"/>
          <w:color w:val="C7254E"/>
          <w:sz w:val="19"/>
          <w:szCs w:val="19"/>
          <w:shd w:val="clear" w:color="auto" w:fill="F9F2F4"/>
        </w:rPr>
        <w:t>/id-resolution/mappings</w:t>
      </w:r>
    </w:p>
    <w:p w14:paraId="0025BB38" w14:textId="40AF3C97" w:rsidR="00031C41" w:rsidRDefault="2FA250CB" w:rsidP="00720099">
      <w:pPr>
        <w:pStyle w:val="ListParagraph"/>
        <w:numPr>
          <w:ilvl w:val="0"/>
          <w:numId w:val="7"/>
        </w:numPr>
        <w:rPr>
          <w:rFonts w:ascii="Arial" w:hAnsi="Arial" w:cs="Arial"/>
          <w:sz w:val="24"/>
          <w:szCs w:val="24"/>
        </w:rPr>
      </w:pPr>
      <w:r w:rsidRPr="1039ADDB">
        <w:rPr>
          <w:rFonts w:ascii="Arial" w:hAnsi="Arial" w:cs="Arial"/>
          <w:sz w:val="24"/>
          <w:szCs w:val="24"/>
        </w:rPr>
        <w:t xml:space="preserve">The last step for mapping these configurations is to map </w:t>
      </w:r>
      <w:r w:rsidR="50CF4B6E" w:rsidRPr="1039ADDB">
        <w:rPr>
          <w:rFonts w:ascii="Arial" w:hAnsi="Arial" w:cs="Arial"/>
          <w:sz w:val="24"/>
          <w:szCs w:val="24"/>
        </w:rPr>
        <w:t xml:space="preserve">your </w:t>
      </w:r>
      <w:proofErr w:type="spellStart"/>
      <w:r w:rsidR="50CF4B6E" w:rsidRPr="1039ADDB">
        <w:rPr>
          <w:rFonts w:ascii="Arial" w:hAnsi="Arial" w:cs="Arial"/>
          <w:sz w:val="24"/>
          <w:szCs w:val="24"/>
        </w:rPr>
        <w:t>ThingMark</w:t>
      </w:r>
      <w:proofErr w:type="spellEnd"/>
      <w:r w:rsidR="50CF4B6E" w:rsidRPr="1039ADDB">
        <w:rPr>
          <w:rFonts w:ascii="Arial" w:hAnsi="Arial" w:cs="Arial"/>
          <w:sz w:val="24"/>
          <w:szCs w:val="24"/>
        </w:rPr>
        <w:t xml:space="preserve"> to the configuration that you created.</w:t>
      </w:r>
      <w:r w:rsidR="4898BAB9" w:rsidRPr="1039ADDB">
        <w:rPr>
          <w:rFonts w:ascii="Arial" w:hAnsi="Arial" w:cs="Arial"/>
          <w:sz w:val="24"/>
          <w:szCs w:val="24"/>
        </w:rPr>
        <w:t xml:space="preserve"> Whenever you scan this specific </w:t>
      </w:r>
      <w:proofErr w:type="spellStart"/>
      <w:r w:rsidR="4898BAB9" w:rsidRPr="1039ADDB">
        <w:rPr>
          <w:rFonts w:ascii="Arial" w:hAnsi="Arial" w:cs="Arial"/>
          <w:sz w:val="24"/>
          <w:szCs w:val="24"/>
        </w:rPr>
        <w:t>ThingMark</w:t>
      </w:r>
      <w:proofErr w:type="spellEnd"/>
      <w:r w:rsidR="4898BAB9" w:rsidRPr="1039ADDB">
        <w:rPr>
          <w:rFonts w:ascii="Arial" w:hAnsi="Arial" w:cs="Arial"/>
          <w:sz w:val="24"/>
          <w:szCs w:val="24"/>
        </w:rPr>
        <w:t xml:space="preserve">, this </w:t>
      </w:r>
      <w:r w:rsidR="4898BAB9" w:rsidRPr="1039ADDB">
        <w:rPr>
          <w:rFonts w:ascii="Arial" w:hAnsi="Arial" w:cs="Arial"/>
          <w:sz w:val="24"/>
          <w:szCs w:val="24"/>
        </w:rPr>
        <w:lastRenderedPageBreak/>
        <w:t>specific configuration of the model will appear.</w:t>
      </w:r>
      <w:r w:rsidR="49740D42" w:rsidRPr="1039ADDB">
        <w:rPr>
          <w:rFonts w:ascii="Arial" w:hAnsi="Arial" w:cs="Arial"/>
          <w:sz w:val="24"/>
          <w:szCs w:val="24"/>
        </w:rPr>
        <w:t xml:space="preserve"> </w:t>
      </w:r>
      <w:r w:rsidR="49740D42" w:rsidRPr="1039ADDB">
        <w:rPr>
          <w:rFonts w:ascii="Arial" w:hAnsi="Arial" w:cs="Arial"/>
          <w:b/>
          <w:bCs/>
          <w:sz w:val="24"/>
          <w:szCs w:val="24"/>
        </w:rPr>
        <w:t>Note</w:t>
      </w:r>
      <w:r w:rsidR="49740D42" w:rsidRPr="1039ADDB">
        <w:rPr>
          <w:rFonts w:ascii="Arial" w:hAnsi="Arial" w:cs="Arial"/>
          <w:sz w:val="24"/>
          <w:szCs w:val="24"/>
        </w:rPr>
        <w:t xml:space="preserve">: you will have to input your specific </w:t>
      </w:r>
      <w:proofErr w:type="spellStart"/>
      <w:r w:rsidR="49740D42" w:rsidRPr="1039ADDB">
        <w:rPr>
          <w:rFonts w:ascii="Arial" w:hAnsi="Arial" w:cs="Arial"/>
          <w:sz w:val="24"/>
          <w:szCs w:val="24"/>
        </w:rPr>
        <w:t>ThingMark</w:t>
      </w:r>
      <w:proofErr w:type="spellEnd"/>
      <w:r w:rsidR="49740D42" w:rsidRPr="1039ADDB">
        <w:rPr>
          <w:rFonts w:ascii="Arial" w:hAnsi="Arial" w:cs="Arial"/>
          <w:sz w:val="24"/>
          <w:szCs w:val="24"/>
        </w:rPr>
        <w:t xml:space="preserve"> instance where prompted</w:t>
      </w:r>
      <w:r w:rsidR="4D41B172" w:rsidRPr="1039ADDB">
        <w:rPr>
          <w:rFonts w:ascii="Arial" w:hAnsi="Arial" w:cs="Arial"/>
          <w:sz w:val="24"/>
          <w:szCs w:val="24"/>
        </w:rPr>
        <w:t>.</w:t>
      </w:r>
    </w:p>
    <w:p w14:paraId="70BFDBA6" w14:textId="09CF7020" w:rsidR="000D32C8" w:rsidRPr="00423DD3" w:rsidRDefault="000D32C8" w:rsidP="000D32C8">
      <w:pPr>
        <w:rPr>
          <w:rFonts w:ascii="Consolas" w:hAnsi="Consolas"/>
          <w:color w:val="C7254E"/>
          <w:sz w:val="19"/>
          <w:szCs w:val="19"/>
          <w:shd w:val="clear" w:color="auto" w:fill="F9F2F4"/>
        </w:rPr>
      </w:pPr>
      <w:r w:rsidRPr="000D32C8">
        <w:rPr>
          <w:rFonts w:ascii="Consolas" w:hAnsi="Consolas"/>
          <w:color w:val="C7254E"/>
          <w:sz w:val="19"/>
          <w:szCs w:val="19"/>
          <w:shd w:val="clear" w:color="auto" w:fill="F9F2F4"/>
        </w:rPr>
        <w:t>curl -u %</w:t>
      </w:r>
      <w:proofErr w:type="spellStart"/>
      <w:r w:rsidRPr="000D32C8">
        <w:rPr>
          <w:rFonts w:ascii="Consolas" w:hAnsi="Consolas"/>
          <w:color w:val="C7254E"/>
          <w:sz w:val="19"/>
          <w:szCs w:val="19"/>
          <w:shd w:val="clear" w:color="auto" w:fill="F9F2F4"/>
        </w:rPr>
        <w:t>uname</w:t>
      </w:r>
      <w:proofErr w:type="spellEnd"/>
      <w:r w:rsidRPr="000D32C8">
        <w:rPr>
          <w:rFonts w:ascii="Consolas" w:hAnsi="Consolas"/>
          <w:color w:val="C7254E"/>
          <w:sz w:val="19"/>
          <w:szCs w:val="19"/>
          <w:shd w:val="clear" w:color="auto" w:fill="F9F2F4"/>
        </w:rPr>
        <w:t xml:space="preserve">%:%passwd% -H "Content-Type: application/json" -H "X-Requested-With: </w:t>
      </w:r>
      <w:proofErr w:type="spellStart"/>
      <w:r w:rsidRPr="000D32C8">
        <w:rPr>
          <w:rFonts w:ascii="Consolas" w:hAnsi="Consolas"/>
          <w:color w:val="C7254E"/>
          <w:sz w:val="19"/>
          <w:szCs w:val="19"/>
          <w:shd w:val="clear" w:color="auto" w:fill="F9F2F4"/>
        </w:rPr>
        <w:t>XMLHttpRequest</w:t>
      </w:r>
      <w:proofErr w:type="spellEnd"/>
      <w:r w:rsidRPr="000D32C8">
        <w:rPr>
          <w:rFonts w:ascii="Consolas" w:hAnsi="Consolas"/>
          <w:color w:val="C7254E"/>
          <w:sz w:val="19"/>
          <w:szCs w:val="19"/>
          <w:shd w:val="clear" w:color="auto" w:fill="F9F2F4"/>
        </w:rPr>
        <w:t>" -k -d "{\"key\": \"</w:t>
      </w:r>
      <w:proofErr w:type="spellStart"/>
      <w:r w:rsidRPr="000D32C8">
        <w:rPr>
          <w:rFonts w:ascii="Consolas" w:hAnsi="Consolas"/>
          <w:color w:val="C7254E"/>
          <w:sz w:val="19"/>
          <w:szCs w:val="19"/>
          <w:shd w:val="clear" w:color="auto" w:fill="F9F2F4"/>
        </w:rPr>
        <w:t>urn:vuforia:vumark:</w:t>
      </w:r>
      <w:r w:rsidR="004E3314" w:rsidRPr="001B17E7">
        <w:rPr>
          <w:rFonts w:ascii="Consolas" w:hAnsi="Consolas"/>
          <w:b/>
          <w:bCs/>
          <w:color w:val="C7254E"/>
          <w:sz w:val="19"/>
          <w:szCs w:val="19"/>
          <w:shd w:val="clear" w:color="auto" w:fill="F9F2F4"/>
        </w:rPr>
        <w:t>YOURTHINGMARK</w:t>
      </w:r>
      <w:proofErr w:type="spellEnd"/>
      <w:r w:rsidRPr="000D32C8">
        <w:rPr>
          <w:rFonts w:ascii="Consolas" w:hAnsi="Consolas"/>
          <w:color w:val="C7254E"/>
          <w:sz w:val="19"/>
          <w:szCs w:val="19"/>
          <w:shd w:val="clear" w:color="auto" w:fill="F9F2F4"/>
        </w:rPr>
        <w:t>\", \"value\": \"urn:curriculum:config:1\"}" %server%/</w:t>
      </w:r>
      <w:proofErr w:type="spellStart"/>
      <w:r w:rsidRPr="000D32C8">
        <w:rPr>
          <w:rFonts w:ascii="Consolas" w:hAnsi="Consolas"/>
          <w:color w:val="C7254E"/>
          <w:sz w:val="19"/>
          <w:szCs w:val="19"/>
          <w:shd w:val="clear" w:color="auto" w:fill="F9F2F4"/>
        </w:rPr>
        <w:t>ExperienceService</w:t>
      </w:r>
      <w:proofErr w:type="spellEnd"/>
      <w:r w:rsidRPr="000D32C8">
        <w:rPr>
          <w:rFonts w:ascii="Consolas" w:hAnsi="Consolas"/>
          <w:color w:val="C7254E"/>
          <w:sz w:val="19"/>
          <w:szCs w:val="19"/>
          <w:shd w:val="clear" w:color="auto" w:fill="F9F2F4"/>
        </w:rPr>
        <w:t>/id-resolution/mappings</w:t>
      </w:r>
    </w:p>
    <w:p w14:paraId="61FFEE8B" w14:textId="3D0CC150" w:rsidR="000D32C8" w:rsidRDefault="6B5C3965" w:rsidP="00720099">
      <w:pPr>
        <w:pStyle w:val="ListParagraph"/>
        <w:numPr>
          <w:ilvl w:val="0"/>
          <w:numId w:val="7"/>
        </w:numPr>
        <w:rPr>
          <w:rFonts w:ascii="Arial" w:hAnsi="Arial" w:cs="Arial"/>
          <w:sz w:val="24"/>
          <w:szCs w:val="24"/>
        </w:rPr>
      </w:pPr>
      <w:r w:rsidRPr="1039ADDB">
        <w:rPr>
          <w:rFonts w:ascii="Arial" w:hAnsi="Arial" w:cs="Arial"/>
          <w:sz w:val="24"/>
          <w:szCs w:val="24"/>
        </w:rPr>
        <w:t>Run mappings once again. You should now see all the mappings that you’ve created throughout this tutorial listed</w:t>
      </w:r>
      <w:r w:rsidR="06E110DF" w:rsidRPr="1039ADDB">
        <w:rPr>
          <w:rFonts w:ascii="Arial" w:hAnsi="Arial" w:cs="Arial"/>
          <w:sz w:val="24"/>
          <w:szCs w:val="24"/>
        </w:rPr>
        <w:t>.</w:t>
      </w:r>
    </w:p>
    <w:p w14:paraId="2D60DD93" w14:textId="4BBA45A1" w:rsidR="00B4671D" w:rsidRPr="00B4671D" w:rsidRDefault="06E110DF" w:rsidP="00B4671D">
      <w:pPr>
        <w:rPr>
          <w:rFonts w:ascii="Arial" w:hAnsi="Arial" w:cs="Arial"/>
          <w:sz w:val="24"/>
          <w:szCs w:val="24"/>
        </w:rPr>
      </w:pPr>
      <w:del w:id="245" w:author="Prideaux-Ghee, Stephen" w:date="2021-07-04T17:00:00Z">
        <w:r>
          <w:rPr>
            <w:noProof/>
          </w:rPr>
          <w:drawing>
            <wp:inline distT="0" distB="0" distL="0" distR="0" wp14:anchorId="09AF7ABD" wp14:editId="04A0CC86">
              <wp:extent cx="5943600" cy="3442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8">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del>
      <w:r w:rsidR="4536669E">
        <w:rPr>
          <w:noProof/>
        </w:rPr>
        <w:drawing>
          <wp:inline distT="0" distB="0" distL="0" distR="0" wp14:anchorId="1536B4B0" wp14:editId="63797BAC">
            <wp:extent cx="5935978" cy="343535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935978" cy="3435350"/>
                    </a:xfrm>
                    <a:prstGeom prst="rect">
                      <a:avLst/>
                    </a:prstGeom>
                  </pic:spPr>
                </pic:pic>
              </a:graphicData>
            </a:graphic>
          </wp:inline>
        </w:drawing>
      </w:r>
    </w:p>
    <w:p w14:paraId="2B1E1B5E" w14:textId="1BBD6FD1" w:rsidR="00B4671D" w:rsidRDefault="2EF415D2" w:rsidP="00720099">
      <w:pPr>
        <w:pStyle w:val="ListParagraph"/>
        <w:numPr>
          <w:ilvl w:val="0"/>
          <w:numId w:val="7"/>
        </w:numPr>
        <w:rPr>
          <w:rFonts w:ascii="Arial" w:hAnsi="Arial" w:cs="Arial"/>
          <w:sz w:val="24"/>
          <w:szCs w:val="24"/>
        </w:rPr>
      </w:pPr>
      <w:r w:rsidRPr="1039ADDB">
        <w:rPr>
          <w:rFonts w:ascii="Arial" w:hAnsi="Arial" w:cs="Arial"/>
          <w:sz w:val="24"/>
          <w:szCs w:val="24"/>
        </w:rPr>
        <w:t>To connect everything</w:t>
      </w:r>
      <w:r w:rsidR="6D602DC6" w:rsidRPr="1039ADDB">
        <w:rPr>
          <w:rFonts w:ascii="Arial" w:hAnsi="Arial" w:cs="Arial"/>
          <w:sz w:val="24"/>
          <w:szCs w:val="24"/>
        </w:rPr>
        <w:t xml:space="preserve"> you’ve learned</w:t>
      </w:r>
      <w:r w:rsidRPr="1039ADDB">
        <w:rPr>
          <w:rFonts w:ascii="Arial" w:hAnsi="Arial" w:cs="Arial"/>
          <w:sz w:val="24"/>
          <w:szCs w:val="24"/>
        </w:rPr>
        <w:t>, the mappings that you’ve created in this tutorial are:</w:t>
      </w:r>
    </w:p>
    <w:p w14:paraId="506FD136" w14:textId="6D072404" w:rsidR="00EA3106" w:rsidRDefault="00EA3106" w:rsidP="00EA3106">
      <w:pPr>
        <w:pStyle w:val="ListParagraph"/>
        <w:numPr>
          <w:ilvl w:val="1"/>
          <w:numId w:val="7"/>
        </w:numPr>
        <w:rPr>
          <w:rFonts w:ascii="Arial" w:hAnsi="Arial" w:cs="Arial"/>
          <w:sz w:val="24"/>
          <w:szCs w:val="24"/>
        </w:rPr>
      </w:pPr>
      <w:proofErr w:type="spellStart"/>
      <w:proofErr w:type="gramStart"/>
      <w:r>
        <w:rPr>
          <w:rFonts w:ascii="Arial" w:hAnsi="Arial" w:cs="Arial"/>
          <w:sz w:val="24"/>
          <w:szCs w:val="24"/>
        </w:rPr>
        <w:t>urn:vuforia</w:t>
      </w:r>
      <w:proofErr w:type="gramEnd"/>
      <w:r>
        <w:rPr>
          <w:rFonts w:ascii="Arial" w:hAnsi="Arial" w:cs="Arial"/>
          <w:sz w:val="24"/>
          <w:szCs w:val="24"/>
        </w:rPr>
        <w:t>:vumark:</w:t>
      </w:r>
      <w:r w:rsidRPr="001B17E7">
        <w:rPr>
          <w:rFonts w:ascii="Arial" w:hAnsi="Arial" w:cs="Arial"/>
          <w:b/>
          <w:bCs/>
          <w:sz w:val="24"/>
          <w:szCs w:val="24"/>
        </w:rPr>
        <w:t>YOURTHINGMARK</w:t>
      </w:r>
      <w:proofErr w:type="spellEnd"/>
      <w:r>
        <w:rPr>
          <w:rFonts w:ascii="Arial" w:hAnsi="Arial" w:cs="Arial"/>
          <w:sz w:val="24"/>
          <w:szCs w:val="24"/>
        </w:rPr>
        <w:t xml:space="preserve"> =&gt; urn:curriculum:config:1</w:t>
      </w:r>
    </w:p>
    <w:p w14:paraId="45FD9454" w14:textId="687E3763" w:rsidR="00EA3106" w:rsidRDefault="00EA3106" w:rsidP="00EA3106">
      <w:pPr>
        <w:pStyle w:val="ListParagraph"/>
        <w:numPr>
          <w:ilvl w:val="1"/>
          <w:numId w:val="7"/>
        </w:numPr>
        <w:rPr>
          <w:rFonts w:ascii="Arial" w:hAnsi="Arial" w:cs="Arial"/>
          <w:sz w:val="24"/>
          <w:szCs w:val="24"/>
        </w:rPr>
      </w:pPr>
      <w:proofErr w:type="gramStart"/>
      <w:r>
        <w:rPr>
          <w:rFonts w:ascii="Arial" w:hAnsi="Arial" w:cs="Arial"/>
          <w:sz w:val="24"/>
          <w:szCs w:val="24"/>
        </w:rPr>
        <w:t>urn:curriculum</w:t>
      </w:r>
      <w:proofErr w:type="gramEnd"/>
      <w:r>
        <w:rPr>
          <w:rFonts w:ascii="Arial" w:hAnsi="Arial" w:cs="Arial"/>
          <w:sz w:val="24"/>
          <w:szCs w:val="24"/>
        </w:rPr>
        <w:t>:config</w:t>
      </w:r>
      <w:r w:rsidR="006D2ACC">
        <w:rPr>
          <w:rFonts w:ascii="Arial" w:hAnsi="Arial" w:cs="Arial"/>
          <w:sz w:val="24"/>
          <w:szCs w:val="24"/>
        </w:rPr>
        <w:t xml:space="preserve">:1 =&gt; </w:t>
      </w:r>
      <w:proofErr w:type="spellStart"/>
      <w:r w:rsidR="006D2ACC">
        <w:rPr>
          <w:rFonts w:ascii="Arial" w:hAnsi="Arial" w:cs="Arial"/>
          <w:sz w:val="24"/>
          <w:szCs w:val="24"/>
        </w:rPr>
        <w:t>urn:curriculum:color:purple</w:t>
      </w:r>
      <w:proofErr w:type="spellEnd"/>
    </w:p>
    <w:p w14:paraId="385FDC64" w14:textId="11D8DCB8" w:rsidR="006D2ACC" w:rsidRDefault="006D2ACC" w:rsidP="006D2ACC">
      <w:pPr>
        <w:pStyle w:val="ListParagraph"/>
        <w:numPr>
          <w:ilvl w:val="1"/>
          <w:numId w:val="7"/>
        </w:numPr>
        <w:rPr>
          <w:rFonts w:ascii="Arial" w:hAnsi="Arial" w:cs="Arial"/>
          <w:sz w:val="24"/>
          <w:szCs w:val="24"/>
        </w:rPr>
      </w:pPr>
      <w:proofErr w:type="gramStart"/>
      <w:r>
        <w:rPr>
          <w:rFonts w:ascii="Arial" w:hAnsi="Arial" w:cs="Arial"/>
          <w:sz w:val="24"/>
          <w:szCs w:val="24"/>
        </w:rPr>
        <w:t>urn:curriculum</w:t>
      </w:r>
      <w:proofErr w:type="gramEnd"/>
      <w:r>
        <w:rPr>
          <w:rFonts w:ascii="Arial" w:hAnsi="Arial" w:cs="Arial"/>
          <w:sz w:val="24"/>
          <w:szCs w:val="24"/>
        </w:rPr>
        <w:t>:config:1 =&gt; urn:curriculum:model:2</w:t>
      </w:r>
    </w:p>
    <w:p w14:paraId="479846B3" w14:textId="23CA89D5" w:rsidR="006D2ACC" w:rsidRDefault="006D2ACC" w:rsidP="006D2ACC">
      <w:pPr>
        <w:pStyle w:val="ListParagraph"/>
        <w:numPr>
          <w:ilvl w:val="1"/>
          <w:numId w:val="7"/>
        </w:numPr>
        <w:rPr>
          <w:rFonts w:ascii="Arial" w:hAnsi="Arial" w:cs="Arial"/>
          <w:sz w:val="24"/>
          <w:szCs w:val="24"/>
        </w:rPr>
      </w:pPr>
      <w:proofErr w:type="gramStart"/>
      <w:r>
        <w:rPr>
          <w:rFonts w:ascii="Arial" w:hAnsi="Arial" w:cs="Arial"/>
          <w:sz w:val="24"/>
          <w:szCs w:val="24"/>
        </w:rPr>
        <w:t>urn:curriculum</w:t>
      </w:r>
      <w:proofErr w:type="gramEnd"/>
      <w:r>
        <w:rPr>
          <w:rFonts w:ascii="Arial" w:hAnsi="Arial" w:cs="Arial"/>
          <w:sz w:val="24"/>
          <w:szCs w:val="24"/>
        </w:rPr>
        <w:t xml:space="preserve">:config:1 =&gt; </w:t>
      </w:r>
      <w:ins w:id="246" w:author="Steve Ghee" w:date="2021-06-29T23:29:00Z">
        <w:r w:rsidR="00F82D65" w:rsidRPr="00F82D65">
          <w:rPr>
            <w:rFonts w:ascii="Arial" w:hAnsi="Arial" w:cs="Arial"/>
            <w:sz w:val="24"/>
            <w:szCs w:val="24"/>
          </w:rPr>
          <w:t>urn:curriculum:template:202</w:t>
        </w:r>
      </w:ins>
      <w:del w:id="247" w:author="Steve Ghee" w:date="2021-06-29T23:29:00Z">
        <w:r w:rsidDel="00F82D65">
          <w:rPr>
            <w:rFonts w:ascii="Arial" w:hAnsi="Arial" w:cs="Arial"/>
            <w:sz w:val="24"/>
            <w:szCs w:val="24"/>
          </w:rPr>
          <w:delText>urn:thi</w:delText>
        </w:r>
      </w:del>
      <w:del w:id="248" w:author="Steve Ghee" w:date="2021-06-29T23:28:00Z">
        <w:r w:rsidDel="00F82D65">
          <w:rPr>
            <w:rFonts w:ascii="Arial" w:hAnsi="Arial" w:cs="Arial"/>
            <w:sz w:val="24"/>
            <w:szCs w:val="24"/>
          </w:rPr>
          <w:delText>ngworx:template:curriculum</w:delText>
        </w:r>
      </w:del>
    </w:p>
    <w:p w14:paraId="2E2FFDB1" w14:textId="61331E0F" w:rsidR="00326784" w:rsidRDefault="00F82D65" w:rsidP="00326784">
      <w:pPr>
        <w:pStyle w:val="ListParagraph"/>
        <w:numPr>
          <w:ilvl w:val="1"/>
          <w:numId w:val="7"/>
        </w:numPr>
        <w:rPr>
          <w:rFonts w:ascii="Arial" w:hAnsi="Arial" w:cs="Arial"/>
          <w:sz w:val="24"/>
          <w:szCs w:val="24"/>
        </w:rPr>
      </w:pPr>
      <w:proofErr w:type="gramStart"/>
      <w:ins w:id="249" w:author="Steve Ghee" w:date="2021-06-29T23:29:00Z">
        <w:r w:rsidRPr="00F82D65">
          <w:rPr>
            <w:rFonts w:ascii="Arial" w:hAnsi="Arial" w:cs="Arial"/>
            <w:sz w:val="24"/>
            <w:szCs w:val="24"/>
          </w:rPr>
          <w:t>urn:curriculum</w:t>
        </w:r>
        <w:proofErr w:type="gramEnd"/>
        <w:r w:rsidRPr="00F82D65">
          <w:rPr>
            <w:rFonts w:ascii="Arial" w:hAnsi="Arial" w:cs="Arial"/>
            <w:sz w:val="24"/>
            <w:szCs w:val="24"/>
          </w:rPr>
          <w:t>:template:202</w:t>
        </w:r>
      </w:ins>
      <w:del w:id="250" w:author="Steve Ghee" w:date="2021-06-29T23:29:00Z">
        <w:r w:rsidR="00785777" w:rsidDel="00F82D65">
          <w:rPr>
            <w:rFonts w:ascii="Arial" w:hAnsi="Arial" w:cs="Arial"/>
            <w:sz w:val="24"/>
            <w:szCs w:val="24"/>
          </w:rPr>
          <w:delText>urn:thingworx:template:curriculum</w:delText>
        </w:r>
      </w:del>
      <w:r w:rsidR="00785777">
        <w:rPr>
          <w:rFonts w:ascii="Arial" w:hAnsi="Arial" w:cs="Arial"/>
          <w:sz w:val="24"/>
          <w:szCs w:val="24"/>
        </w:rPr>
        <w:t xml:space="preserve"> =&gt; your experience</w:t>
      </w:r>
    </w:p>
    <w:p w14:paraId="4B25843E" w14:textId="15A7D2F0" w:rsidR="00A87594" w:rsidRDefault="062976AC" w:rsidP="00326784">
      <w:pPr>
        <w:pStyle w:val="ListParagraph"/>
        <w:numPr>
          <w:ilvl w:val="0"/>
          <w:numId w:val="7"/>
        </w:numPr>
        <w:rPr>
          <w:rFonts w:ascii="Arial" w:hAnsi="Arial" w:cs="Arial"/>
          <w:sz w:val="24"/>
          <w:szCs w:val="24"/>
        </w:rPr>
      </w:pPr>
      <w:r w:rsidRPr="00326784">
        <w:rPr>
          <w:rFonts w:ascii="Arial" w:hAnsi="Arial" w:cs="Arial"/>
          <w:sz w:val="24"/>
          <w:szCs w:val="24"/>
        </w:rPr>
        <w:t xml:space="preserve">Check your work by running </w:t>
      </w:r>
      <w:r w:rsidRPr="00326784">
        <w:rPr>
          <w:rFonts w:ascii="Consolas" w:hAnsi="Consolas"/>
          <w:color w:val="C7254E"/>
          <w:sz w:val="19"/>
          <w:szCs w:val="19"/>
          <w:shd w:val="clear" w:color="auto" w:fill="F9F2F4"/>
        </w:rPr>
        <w:t xml:space="preserve">resolve </w:t>
      </w:r>
      <w:proofErr w:type="spellStart"/>
      <w:proofErr w:type="gramStart"/>
      <w:r w:rsidR="434E0BAB" w:rsidRPr="00326784">
        <w:rPr>
          <w:rFonts w:ascii="Consolas" w:hAnsi="Consolas"/>
          <w:color w:val="C7254E"/>
          <w:sz w:val="19"/>
          <w:szCs w:val="19"/>
          <w:shd w:val="clear" w:color="auto" w:fill="F9F2F4"/>
        </w:rPr>
        <w:t>urn:vuforia</w:t>
      </w:r>
      <w:proofErr w:type="gramEnd"/>
      <w:r w:rsidR="434E0BAB" w:rsidRPr="00326784">
        <w:rPr>
          <w:rFonts w:ascii="Consolas" w:hAnsi="Consolas"/>
          <w:color w:val="C7254E"/>
          <w:sz w:val="19"/>
          <w:szCs w:val="19"/>
          <w:shd w:val="clear" w:color="auto" w:fill="F9F2F4"/>
        </w:rPr>
        <w:t>:vumark:</w:t>
      </w:r>
      <w:r w:rsidR="434E0BAB" w:rsidRPr="001B17E7">
        <w:rPr>
          <w:rFonts w:ascii="Consolas" w:hAnsi="Consolas"/>
          <w:b/>
          <w:bCs/>
          <w:color w:val="C7254E"/>
          <w:sz w:val="19"/>
          <w:szCs w:val="19"/>
          <w:shd w:val="clear" w:color="auto" w:fill="F9F2F4"/>
        </w:rPr>
        <w:t>YOURTHINGMARK</w:t>
      </w:r>
      <w:proofErr w:type="spellEnd"/>
      <w:r w:rsidR="434E0BAB" w:rsidRPr="00326784">
        <w:rPr>
          <w:rFonts w:ascii="Arial" w:hAnsi="Arial" w:cs="Arial"/>
          <w:sz w:val="24"/>
          <w:szCs w:val="24"/>
        </w:rPr>
        <w:t xml:space="preserve"> in the CLI. This is taking all the resolutions assigned to that </w:t>
      </w:r>
      <w:proofErr w:type="spellStart"/>
      <w:r w:rsidR="434E0BAB" w:rsidRPr="00326784">
        <w:rPr>
          <w:rFonts w:ascii="Arial" w:hAnsi="Arial" w:cs="Arial"/>
          <w:sz w:val="24"/>
          <w:szCs w:val="24"/>
        </w:rPr>
        <w:t>ThingMark</w:t>
      </w:r>
      <w:proofErr w:type="spellEnd"/>
      <w:r w:rsidR="434E0BAB" w:rsidRPr="00326784">
        <w:rPr>
          <w:rFonts w:ascii="Arial" w:hAnsi="Arial" w:cs="Arial"/>
          <w:sz w:val="24"/>
          <w:szCs w:val="24"/>
        </w:rPr>
        <w:t xml:space="preserve"> and putting them into text form. If you see</w:t>
      </w:r>
      <w:r w:rsidR="50165D9A" w:rsidRPr="00326784">
        <w:rPr>
          <w:rFonts w:ascii="Arial" w:hAnsi="Arial" w:cs="Arial"/>
          <w:sz w:val="24"/>
          <w:szCs w:val="24"/>
        </w:rPr>
        <w:t xml:space="preserve"> </w:t>
      </w:r>
      <w:r w:rsidR="50165D9A" w:rsidRPr="00326784">
        <w:rPr>
          <w:rFonts w:ascii="Courier New" w:hAnsi="Courier New" w:cs="Courier New"/>
          <w:sz w:val="24"/>
          <w:szCs w:val="24"/>
        </w:rPr>
        <w:t>color=</w:t>
      </w:r>
      <w:proofErr w:type="spellStart"/>
      <w:r w:rsidR="50165D9A" w:rsidRPr="00326784">
        <w:rPr>
          <w:rFonts w:ascii="Courier New" w:hAnsi="Courier New" w:cs="Courier New"/>
          <w:sz w:val="24"/>
          <w:szCs w:val="24"/>
        </w:rPr>
        <w:t>purple&amp;model</w:t>
      </w:r>
      <w:proofErr w:type="spellEnd"/>
      <w:r w:rsidR="50165D9A" w:rsidRPr="00326784">
        <w:rPr>
          <w:rFonts w:ascii="Courier New" w:hAnsi="Courier New" w:cs="Courier New"/>
          <w:sz w:val="24"/>
          <w:szCs w:val="24"/>
        </w:rPr>
        <w:t>=2</w:t>
      </w:r>
      <w:r w:rsidR="50165D9A" w:rsidRPr="00326784">
        <w:rPr>
          <w:rFonts w:ascii="Arial" w:hAnsi="Arial" w:cs="Arial"/>
          <w:sz w:val="24"/>
          <w:szCs w:val="24"/>
        </w:rPr>
        <w:t xml:space="preserve"> instead of</w:t>
      </w:r>
      <w:r w:rsidR="2800ED9B" w:rsidRPr="00326784">
        <w:rPr>
          <w:rFonts w:ascii="Arial" w:hAnsi="Arial" w:cs="Arial"/>
          <w:sz w:val="24"/>
          <w:szCs w:val="24"/>
        </w:rPr>
        <w:t xml:space="preserve"> </w:t>
      </w:r>
      <w:r w:rsidR="2800ED9B" w:rsidRPr="00326784">
        <w:rPr>
          <w:rFonts w:ascii="Courier New" w:hAnsi="Courier New" w:cs="Courier New"/>
          <w:sz w:val="24"/>
          <w:szCs w:val="24"/>
        </w:rPr>
        <w:t>color=^%7B^%7</w:t>
      </w:r>
      <w:proofErr w:type="gramStart"/>
      <w:r w:rsidR="2800ED9B" w:rsidRPr="00326784">
        <w:rPr>
          <w:rFonts w:ascii="Courier New" w:hAnsi="Courier New" w:cs="Courier New"/>
          <w:sz w:val="24"/>
          <w:szCs w:val="24"/>
        </w:rPr>
        <w:t>Bcurriculum:color</w:t>
      </w:r>
      <w:proofErr w:type="gramEnd"/>
      <w:r w:rsidR="2800ED9B" w:rsidRPr="00326784">
        <w:rPr>
          <w:rFonts w:ascii="Courier New" w:hAnsi="Courier New" w:cs="Courier New"/>
          <w:sz w:val="24"/>
          <w:szCs w:val="24"/>
        </w:rPr>
        <w:t>^%7D^%7D^&amp;model=^%7B^%7Bcurriculum:model^%7D^%7D</w:t>
      </w:r>
      <w:r w:rsidR="2800ED9B" w:rsidRPr="00326784">
        <w:rPr>
          <w:rFonts w:ascii="Arial" w:hAnsi="Arial" w:cs="Arial"/>
          <w:sz w:val="24"/>
          <w:szCs w:val="24"/>
        </w:rPr>
        <w:t xml:space="preserve">, then </w:t>
      </w:r>
      <w:r w:rsidR="1BC55649" w:rsidRPr="00326784">
        <w:rPr>
          <w:rFonts w:ascii="Arial" w:hAnsi="Arial" w:cs="Arial"/>
          <w:sz w:val="24"/>
          <w:szCs w:val="24"/>
        </w:rPr>
        <w:t>this mapping has been added successfully. The model parameters replaced the placeholder variables that were originally in the URL</w:t>
      </w:r>
      <w:r w:rsidR="61CC1E30">
        <w:rPr>
          <w:rFonts w:ascii="Arial" w:hAnsi="Arial" w:cs="Arial"/>
          <w:sz w:val="24"/>
          <w:szCs w:val="24"/>
        </w:rPr>
        <w:t>.</w:t>
      </w:r>
    </w:p>
    <w:p w14:paraId="64E9F121" w14:textId="71BD2379" w:rsidR="008A42E7" w:rsidRPr="008A42E7" w:rsidRDefault="61CC1E30" w:rsidP="008A42E7">
      <w:pPr>
        <w:rPr>
          <w:rFonts w:ascii="Arial" w:hAnsi="Arial" w:cs="Arial"/>
          <w:sz w:val="24"/>
          <w:szCs w:val="24"/>
        </w:rPr>
      </w:pPr>
      <w:del w:id="251" w:author="Prideaux-Ghee, Stephen" w:date="2021-07-04T17:01:00Z">
        <w:r>
          <w:rPr>
            <w:noProof/>
          </w:rPr>
          <w:lastRenderedPageBreak/>
          <w:drawing>
            <wp:inline distT="0" distB="0" distL="0" distR="0" wp14:anchorId="7450D820" wp14:editId="23BB9163">
              <wp:extent cx="5943600" cy="33439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del>
      <w:ins w:id="252" w:author="Prideaux-Ghee, Stephen" w:date="2021-07-04T17:01:00Z">
        <w:r w:rsidR="00505338">
          <w:rPr>
            <w:noProof/>
          </w:rPr>
          <w:drawing>
            <wp:inline distT="0" distB="0" distL="0" distR="0" wp14:anchorId="19B8D178" wp14:editId="2AD377CA">
              <wp:extent cx="5935978" cy="1511667"/>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1">
                        <a:extLst>
                          <a:ext uri="{28A0092B-C50C-407E-A947-70E740481C1C}">
                            <a14:useLocalDpi xmlns:a14="http://schemas.microsoft.com/office/drawing/2010/main" val="0"/>
                          </a:ext>
                        </a:extLst>
                      </a:blip>
                      <a:srcRect b="55997"/>
                      <a:stretch>
                        <a:fillRect/>
                      </a:stretch>
                    </pic:blipFill>
                    <pic:spPr>
                      <a:xfrm>
                        <a:off x="0" y="0"/>
                        <a:ext cx="5935978" cy="1511667"/>
                      </a:xfrm>
                      <a:prstGeom prst="rect">
                        <a:avLst/>
                      </a:prstGeom>
                    </pic:spPr>
                  </pic:pic>
                </a:graphicData>
              </a:graphic>
            </wp:inline>
          </w:drawing>
        </w:r>
      </w:ins>
    </w:p>
    <w:p w14:paraId="30D6C7C4" w14:textId="2F1DD0C7" w:rsidR="00EA4DB9" w:rsidRDefault="5C5B5EAF" w:rsidP="00EA4DB9">
      <w:pPr>
        <w:pStyle w:val="ListParagraph"/>
        <w:numPr>
          <w:ilvl w:val="0"/>
          <w:numId w:val="7"/>
        </w:numPr>
        <w:rPr>
          <w:rFonts w:ascii="Arial" w:hAnsi="Arial" w:cs="Arial"/>
          <w:sz w:val="24"/>
          <w:szCs w:val="24"/>
        </w:rPr>
      </w:pPr>
      <w:r w:rsidRPr="1039ADDB">
        <w:rPr>
          <w:rFonts w:ascii="Arial" w:hAnsi="Arial" w:cs="Arial"/>
          <w:sz w:val="24"/>
          <w:szCs w:val="24"/>
        </w:rPr>
        <w:t>Open Vuforia View and scan</w:t>
      </w:r>
      <w:r w:rsidR="0C8231E9" w:rsidRPr="1039ADDB">
        <w:rPr>
          <w:rFonts w:ascii="Arial" w:hAnsi="Arial" w:cs="Arial"/>
          <w:sz w:val="24"/>
          <w:szCs w:val="24"/>
        </w:rPr>
        <w:t xml:space="preserve"> the </w:t>
      </w:r>
      <w:proofErr w:type="spellStart"/>
      <w:r w:rsidR="0C8231E9" w:rsidRPr="1039ADDB">
        <w:rPr>
          <w:rFonts w:ascii="Arial" w:hAnsi="Arial" w:cs="Arial"/>
          <w:sz w:val="24"/>
          <w:szCs w:val="24"/>
        </w:rPr>
        <w:t>ThingMark</w:t>
      </w:r>
      <w:proofErr w:type="spellEnd"/>
      <w:r w:rsidR="0C8231E9" w:rsidRPr="1039ADDB">
        <w:rPr>
          <w:rFonts w:ascii="Arial" w:hAnsi="Arial" w:cs="Arial"/>
          <w:sz w:val="24"/>
          <w:szCs w:val="24"/>
        </w:rPr>
        <w:t xml:space="preserve"> that you assigned </w:t>
      </w:r>
      <w:proofErr w:type="gramStart"/>
      <w:r w:rsidR="0C8231E9" w:rsidRPr="1039ADDB">
        <w:rPr>
          <w:rFonts w:ascii="Courier New" w:hAnsi="Courier New" w:cs="Courier New"/>
          <w:sz w:val="24"/>
          <w:szCs w:val="24"/>
        </w:rPr>
        <w:t>urn:curriculum</w:t>
      </w:r>
      <w:proofErr w:type="gramEnd"/>
      <w:r w:rsidR="36D367A2" w:rsidRPr="1039ADDB">
        <w:rPr>
          <w:rFonts w:ascii="Courier New" w:hAnsi="Courier New" w:cs="Courier New"/>
          <w:sz w:val="24"/>
          <w:szCs w:val="24"/>
        </w:rPr>
        <w:t>:config:1</w:t>
      </w:r>
      <w:r w:rsidR="36D367A2" w:rsidRPr="1039ADDB">
        <w:rPr>
          <w:rFonts w:ascii="Arial" w:hAnsi="Arial" w:cs="Arial"/>
          <w:sz w:val="24"/>
          <w:szCs w:val="24"/>
        </w:rPr>
        <w:t xml:space="preserve"> to. If you see the configuration of the quadcopter that you created appear, you have successfully added your first configuration using the IRS</w:t>
      </w:r>
      <w:r w:rsidR="01837501" w:rsidRPr="1039ADDB">
        <w:rPr>
          <w:rFonts w:ascii="Arial" w:hAnsi="Arial" w:cs="Arial"/>
          <w:sz w:val="24"/>
          <w:szCs w:val="24"/>
        </w:rPr>
        <w:t>.</w:t>
      </w:r>
    </w:p>
    <w:p w14:paraId="13D06246" w14:textId="648114BB" w:rsidR="00CC3D6E" w:rsidRPr="00CC3D6E" w:rsidRDefault="00CC3D6E" w:rsidP="00CC3D6E">
      <w:pPr>
        <w:rPr>
          <w:rFonts w:ascii="Arial" w:hAnsi="Arial" w:cs="Arial"/>
          <w:sz w:val="24"/>
          <w:szCs w:val="24"/>
        </w:rPr>
      </w:pPr>
      <w:r>
        <w:rPr>
          <w:noProof/>
        </w:rPr>
        <w:drawing>
          <wp:inline distT="0" distB="0" distL="0" distR="0" wp14:anchorId="47052D83" wp14:editId="7A487EB4">
            <wp:extent cx="5943600" cy="2746375"/>
            <wp:effectExtent l="0" t="0" r="0" b="0"/>
            <wp:docPr id="12" name="Picture 12" descr="A picture containing ground, pink, indoor,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0BAD04EA" w14:textId="32744C1B" w:rsidR="00807E99" w:rsidRDefault="01837501" w:rsidP="00EA4DB9">
      <w:pPr>
        <w:pStyle w:val="ListParagraph"/>
        <w:numPr>
          <w:ilvl w:val="0"/>
          <w:numId w:val="7"/>
        </w:numPr>
        <w:rPr>
          <w:rFonts w:ascii="Arial" w:hAnsi="Arial" w:cs="Arial"/>
          <w:sz w:val="24"/>
          <w:szCs w:val="24"/>
        </w:rPr>
      </w:pPr>
      <w:r w:rsidRPr="1039ADDB">
        <w:rPr>
          <w:rFonts w:ascii="Arial" w:hAnsi="Arial" w:cs="Arial"/>
          <w:sz w:val="24"/>
          <w:szCs w:val="24"/>
        </w:rPr>
        <w:t xml:space="preserve">Now that you’ve successfully created one configuration, try on your own to create </w:t>
      </w:r>
      <w:r w:rsidR="19F6A2AA" w:rsidRPr="1039ADDB">
        <w:rPr>
          <w:rFonts w:ascii="Arial" w:hAnsi="Arial" w:cs="Arial"/>
          <w:sz w:val="24"/>
          <w:szCs w:val="24"/>
        </w:rPr>
        <w:t xml:space="preserve">two </w:t>
      </w:r>
      <w:r w:rsidRPr="1039ADDB">
        <w:rPr>
          <w:rFonts w:ascii="Arial" w:hAnsi="Arial" w:cs="Arial"/>
          <w:sz w:val="24"/>
          <w:szCs w:val="24"/>
        </w:rPr>
        <w:t>more</w:t>
      </w:r>
      <w:r w:rsidR="19F6A2AA" w:rsidRPr="1039ADDB">
        <w:rPr>
          <w:rFonts w:ascii="Arial" w:hAnsi="Arial" w:cs="Arial"/>
          <w:sz w:val="24"/>
          <w:szCs w:val="24"/>
        </w:rPr>
        <w:t xml:space="preserve"> configurations named </w:t>
      </w:r>
      <w:r w:rsidR="19F6A2AA" w:rsidRPr="1039ADDB">
        <w:rPr>
          <w:rFonts w:ascii="Courier New" w:hAnsi="Courier New" w:cs="Courier New"/>
          <w:sz w:val="24"/>
          <w:szCs w:val="24"/>
        </w:rPr>
        <w:t>config:2</w:t>
      </w:r>
      <w:r w:rsidR="19F6A2AA" w:rsidRPr="1039ADDB">
        <w:rPr>
          <w:rFonts w:ascii="Arial" w:hAnsi="Arial" w:cs="Arial"/>
          <w:sz w:val="24"/>
          <w:szCs w:val="24"/>
        </w:rPr>
        <w:t xml:space="preserve"> and </w:t>
      </w:r>
      <w:r w:rsidR="19F6A2AA" w:rsidRPr="1039ADDB">
        <w:rPr>
          <w:rFonts w:ascii="Courier New" w:hAnsi="Courier New" w:cs="Courier New"/>
          <w:sz w:val="24"/>
          <w:szCs w:val="24"/>
        </w:rPr>
        <w:t>config:3</w:t>
      </w:r>
      <w:r w:rsidRPr="1039ADDB">
        <w:rPr>
          <w:rFonts w:ascii="Arial" w:hAnsi="Arial" w:cs="Arial"/>
          <w:sz w:val="24"/>
          <w:szCs w:val="24"/>
        </w:rPr>
        <w:t xml:space="preserve"> using the </w:t>
      </w:r>
      <w:r w:rsidR="5F6494C4" w:rsidRPr="1039ADDB">
        <w:rPr>
          <w:rFonts w:ascii="Courier New" w:hAnsi="Courier New" w:cs="Courier New"/>
          <w:sz w:val="24"/>
          <w:szCs w:val="24"/>
        </w:rPr>
        <w:t>curriculum</w:t>
      </w:r>
      <w:r w:rsidR="5F6494C4" w:rsidRPr="1039ADDB">
        <w:rPr>
          <w:rFonts w:ascii="Arial" w:hAnsi="Arial" w:cs="Arial"/>
          <w:sz w:val="24"/>
          <w:szCs w:val="24"/>
        </w:rPr>
        <w:t xml:space="preserve"> template that you created.</w:t>
      </w:r>
      <w:r w:rsidR="19BD57B6" w:rsidRPr="1039ADDB">
        <w:rPr>
          <w:rFonts w:ascii="Arial" w:hAnsi="Arial" w:cs="Arial"/>
          <w:sz w:val="24"/>
          <w:szCs w:val="24"/>
        </w:rPr>
        <w:t xml:space="preserve"> Configurations can be added to either the same </w:t>
      </w:r>
      <w:proofErr w:type="spellStart"/>
      <w:r w:rsidR="19BD57B6" w:rsidRPr="1039ADDB">
        <w:rPr>
          <w:rFonts w:ascii="Arial" w:hAnsi="Arial" w:cs="Arial"/>
          <w:sz w:val="24"/>
          <w:szCs w:val="24"/>
        </w:rPr>
        <w:t>ThingMark</w:t>
      </w:r>
      <w:proofErr w:type="spellEnd"/>
      <w:r w:rsidR="19BD57B6" w:rsidRPr="1039ADDB">
        <w:rPr>
          <w:rFonts w:ascii="Arial" w:hAnsi="Arial" w:cs="Arial"/>
          <w:sz w:val="24"/>
          <w:szCs w:val="24"/>
        </w:rPr>
        <w:t xml:space="preserve"> or a different one.</w:t>
      </w:r>
      <w:r w:rsidR="080C54EB" w:rsidRPr="1039ADDB">
        <w:rPr>
          <w:rFonts w:ascii="Arial" w:hAnsi="Arial" w:cs="Arial"/>
          <w:sz w:val="24"/>
          <w:szCs w:val="24"/>
        </w:rPr>
        <w:t xml:space="preserve"> You should create the new mappings:</w:t>
      </w:r>
    </w:p>
    <w:p w14:paraId="2D294E6F" w14:textId="2D3CF56D" w:rsidR="00047E36" w:rsidRPr="00047E36" w:rsidRDefault="00047E36" w:rsidP="00047E36">
      <w:pPr>
        <w:ind w:left="1080"/>
        <w:rPr>
          <w:rFonts w:ascii="Arial" w:hAnsi="Arial" w:cs="Arial"/>
          <w:sz w:val="24"/>
          <w:szCs w:val="24"/>
        </w:rPr>
      </w:pPr>
      <w:proofErr w:type="spellStart"/>
      <w:proofErr w:type="gramStart"/>
      <w:r w:rsidRPr="00047E36">
        <w:rPr>
          <w:rFonts w:ascii="Arial" w:hAnsi="Arial" w:cs="Arial"/>
          <w:sz w:val="24"/>
          <w:szCs w:val="24"/>
        </w:rPr>
        <w:t>urn:vuforia</w:t>
      </w:r>
      <w:proofErr w:type="gramEnd"/>
      <w:r w:rsidRPr="00047E36">
        <w:rPr>
          <w:rFonts w:ascii="Arial" w:hAnsi="Arial" w:cs="Arial"/>
          <w:sz w:val="24"/>
          <w:szCs w:val="24"/>
        </w:rPr>
        <w:t>:vumark:</w:t>
      </w:r>
      <w:r w:rsidRPr="002A7D67">
        <w:rPr>
          <w:rFonts w:ascii="Arial" w:hAnsi="Arial" w:cs="Arial"/>
          <w:b/>
          <w:bCs/>
          <w:sz w:val="24"/>
          <w:szCs w:val="24"/>
        </w:rPr>
        <w:t>YOURTHINGMARK</w:t>
      </w:r>
      <w:proofErr w:type="spellEnd"/>
      <w:r w:rsidRPr="00047E36">
        <w:rPr>
          <w:rFonts w:ascii="Arial" w:hAnsi="Arial" w:cs="Arial"/>
          <w:sz w:val="24"/>
          <w:szCs w:val="24"/>
        </w:rPr>
        <w:t xml:space="preserve"> =&gt; urn:curriculum:config:</w:t>
      </w:r>
      <w:r>
        <w:rPr>
          <w:rFonts w:ascii="Arial" w:hAnsi="Arial" w:cs="Arial"/>
          <w:sz w:val="24"/>
          <w:szCs w:val="24"/>
        </w:rPr>
        <w:t>2</w:t>
      </w:r>
    </w:p>
    <w:p w14:paraId="24B2CB32" w14:textId="031B8ACD" w:rsidR="00047E36" w:rsidRPr="00047E36" w:rsidRDefault="00047E36" w:rsidP="00047E36">
      <w:pPr>
        <w:ind w:left="1080"/>
        <w:rPr>
          <w:rFonts w:ascii="Arial" w:hAnsi="Arial" w:cs="Arial"/>
          <w:sz w:val="24"/>
          <w:szCs w:val="24"/>
        </w:rPr>
      </w:pPr>
      <w:proofErr w:type="gramStart"/>
      <w:r w:rsidRPr="00047E36">
        <w:rPr>
          <w:rFonts w:ascii="Arial" w:hAnsi="Arial" w:cs="Arial"/>
          <w:sz w:val="24"/>
          <w:szCs w:val="24"/>
        </w:rPr>
        <w:t>urn:curriculum</w:t>
      </w:r>
      <w:proofErr w:type="gramEnd"/>
      <w:r w:rsidRPr="00047E36">
        <w:rPr>
          <w:rFonts w:ascii="Arial" w:hAnsi="Arial" w:cs="Arial"/>
          <w:sz w:val="24"/>
          <w:szCs w:val="24"/>
        </w:rPr>
        <w:t>:config:</w:t>
      </w:r>
      <w:r>
        <w:rPr>
          <w:rFonts w:ascii="Arial" w:hAnsi="Arial" w:cs="Arial"/>
          <w:sz w:val="24"/>
          <w:szCs w:val="24"/>
        </w:rPr>
        <w:t>2</w:t>
      </w:r>
      <w:r w:rsidRPr="00047E36">
        <w:rPr>
          <w:rFonts w:ascii="Arial" w:hAnsi="Arial" w:cs="Arial"/>
          <w:sz w:val="24"/>
          <w:szCs w:val="24"/>
        </w:rPr>
        <w:t xml:space="preserve"> =&gt; </w:t>
      </w:r>
      <w:proofErr w:type="spellStart"/>
      <w:r w:rsidRPr="00047E36">
        <w:rPr>
          <w:rFonts w:ascii="Arial" w:hAnsi="Arial" w:cs="Arial"/>
          <w:sz w:val="24"/>
          <w:szCs w:val="24"/>
        </w:rPr>
        <w:t>urn:curriculum:color:</w:t>
      </w:r>
      <w:r>
        <w:rPr>
          <w:rFonts w:ascii="Arial" w:hAnsi="Arial" w:cs="Arial"/>
          <w:sz w:val="24"/>
          <w:szCs w:val="24"/>
        </w:rPr>
        <w:t>NEWCOLOR</w:t>
      </w:r>
      <w:proofErr w:type="spellEnd"/>
    </w:p>
    <w:p w14:paraId="7A2A12F4" w14:textId="37208529" w:rsidR="00047E36" w:rsidRPr="00047E36" w:rsidRDefault="00047E36" w:rsidP="00047E36">
      <w:pPr>
        <w:ind w:left="1080"/>
        <w:rPr>
          <w:rFonts w:ascii="Arial" w:hAnsi="Arial" w:cs="Arial"/>
          <w:sz w:val="24"/>
          <w:szCs w:val="24"/>
        </w:rPr>
      </w:pPr>
      <w:proofErr w:type="gramStart"/>
      <w:r w:rsidRPr="00047E36">
        <w:rPr>
          <w:rFonts w:ascii="Arial" w:hAnsi="Arial" w:cs="Arial"/>
          <w:sz w:val="24"/>
          <w:szCs w:val="24"/>
        </w:rPr>
        <w:t>urn:curriculum</w:t>
      </w:r>
      <w:proofErr w:type="gramEnd"/>
      <w:r w:rsidRPr="00047E36">
        <w:rPr>
          <w:rFonts w:ascii="Arial" w:hAnsi="Arial" w:cs="Arial"/>
          <w:sz w:val="24"/>
          <w:szCs w:val="24"/>
        </w:rPr>
        <w:t>:config:</w:t>
      </w:r>
      <w:r>
        <w:rPr>
          <w:rFonts w:ascii="Arial" w:hAnsi="Arial" w:cs="Arial"/>
          <w:sz w:val="24"/>
          <w:szCs w:val="24"/>
        </w:rPr>
        <w:t>2</w:t>
      </w:r>
      <w:r w:rsidRPr="00047E36">
        <w:rPr>
          <w:rFonts w:ascii="Arial" w:hAnsi="Arial" w:cs="Arial"/>
          <w:sz w:val="24"/>
          <w:szCs w:val="24"/>
        </w:rPr>
        <w:t xml:space="preserve"> =&gt; </w:t>
      </w:r>
      <w:proofErr w:type="spellStart"/>
      <w:r w:rsidRPr="00047E36">
        <w:rPr>
          <w:rFonts w:ascii="Arial" w:hAnsi="Arial" w:cs="Arial"/>
          <w:sz w:val="24"/>
          <w:szCs w:val="24"/>
        </w:rPr>
        <w:t>urn:curriculum:model:</w:t>
      </w:r>
      <w:r w:rsidR="00753FFD">
        <w:rPr>
          <w:rFonts w:ascii="Arial" w:hAnsi="Arial" w:cs="Arial"/>
          <w:sz w:val="24"/>
          <w:szCs w:val="24"/>
        </w:rPr>
        <w:t>PICKAMODEL</w:t>
      </w:r>
      <w:proofErr w:type="spellEnd"/>
    </w:p>
    <w:p w14:paraId="3B261A05" w14:textId="3D1280A9" w:rsidR="00047E36" w:rsidRDefault="00047E36" w:rsidP="00047E36">
      <w:pPr>
        <w:ind w:left="1080"/>
        <w:rPr>
          <w:rFonts w:ascii="Arial" w:hAnsi="Arial" w:cs="Arial"/>
          <w:sz w:val="24"/>
          <w:szCs w:val="24"/>
        </w:rPr>
      </w:pPr>
      <w:proofErr w:type="gramStart"/>
      <w:r w:rsidRPr="00047E36">
        <w:rPr>
          <w:rFonts w:ascii="Arial" w:hAnsi="Arial" w:cs="Arial"/>
          <w:sz w:val="24"/>
          <w:szCs w:val="24"/>
        </w:rPr>
        <w:t>urn:curriculum</w:t>
      </w:r>
      <w:proofErr w:type="gramEnd"/>
      <w:r w:rsidRPr="00047E36">
        <w:rPr>
          <w:rFonts w:ascii="Arial" w:hAnsi="Arial" w:cs="Arial"/>
          <w:sz w:val="24"/>
          <w:szCs w:val="24"/>
        </w:rPr>
        <w:t>:config:</w:t>
      </w:r>
      <w:r>
        <w:rPr>
          <w:rFonts w:ascii="Arial" w:hAnsi="Arial" w:cs="Arial"/>
          <w:sz w:val="24"/>
          <w:szCs w:val="24"/>
        </w:rPr>
        <w:t>2</w:t>
      </w:r>
      <w:r w:rsidRPr="00047E36">
        <w:rPr>
          <w:rFonts w:ascii="Arial" w:hAnsi="Arial" w:cs="Arial"/>
          <w:sz w:val="24"/>
          <w:szCs w:val="24"/>
        </w:rPr>
        <w:t xml:space="preserve"> =&gt; </w:t>
      </w:r>
      <w:ins w:id="253" w:author="Steve Ghee" w:date="2021-06-29T23:29:00Z">
        <w:r w:rsidR="005E2EBF" w:rsidRPr="005E2EBF">
          <w:rPr>
            <w:rFonts w:ascii="Arial" w:hAnsi="Arial" w:cs="Arial"/>
            <w:sz w:val="24"/>
            <w:szCs w:val="24"/>
          </w:rPr>
          <w:t>urn:curriculum:template:202</w:t>
        </w:r>
      </w:ins>
      <w:del w:id="254" w:author="Steve Ghee" w:date="2021-06-29T23:29:00Z">
        <w:r w:rsidRPr="00047E36" w:rsidDel="005E2EBF">
          <w:rPr>
            <w:rFonts w:ascii="Arial" w:hAnsi="Arial" w:cs="Arial"/>
            <w:sz w:val="24"/>
            <w:szCs w:val="24"/>
          </w:rPr>
          <w:delText>urn:thingworx:template:curriculum</w:delText>
        </w:r>
      </w:del>
    </w:p>
    <w:p w14:paraId="655F9F74" w14:textId="2DD6C122" w:rsidR="00753FFD" w:rsidRPr="00047E36" w:rsidRDefault="00753FFD" w:rsidP="00753FFD">
      <w:pPr>
        <w:ind w:left="1080"/>
        <w:rPr>
          <w:rFonts w:ascii="Arial" w:hAnsi="Arial" w:cs="Arial"/>
          <w:sz w:val="24"/>
          <w:szCs w:val="24"/>
        </w:rPr>
      </w:pPr>
      <w:proofErr w:type="spellStart"/>
      <w:proofErr w:type="gramStart"/>
      <w:r w:rsidRPr="00047E36">
        <w:rPr>
          <w:rFonts w:ascii="Arial" w:hAnsi="Arial" w:cs="Arial"/>
          <w:sz w:val="24"/>
          <w:szCs w:val="24"/>
        </w:rPr>
        <w:t>urn:vuforia</w:t>
      </w:r>
      <w:proofErr w:type="gramEnd"/>
      <w:r w:rsidRPr="00047E36">
        <w:rPr>
          <w:rFonts w:ascii="Arial" w:hAnsi="Arial" w:cs="Arial"/>
          <w:sz w:val="24"/>
          <w:szCs w:val="24"/>
        </w:rPr>
        <w:t>:vumark:</w:t>
      </w:r>
      <w:r w:rsidRPr="002A7D67">
        <w:rPr>
          <w:rFonts w:ascii="Arial" w:hAnsi="Arial" w:cs="Arial"/>
          <w:b/>
          <w:bCs/>
          <w:sz w:val="24"/>
          <w:szCs w:val="24"/>
        </w:rPr>
        <w:t>YOURTHINGMARK</w:t>
      </w:r>
      <w:proofErr w:type="spellEnd"/>
      <w:r w:rsidRPr="00047E36">
        <w:rPr>
          <w:rFonts w:ascii="Arial" w:hAnsi="Arial" w:cs="Arial"/>
          <w:sz w:val="24"/>
          <w:szCs w:val="24"/>
        </w:rPr>
        <w:t xml:space="preserve"> =&gt; urn:curriculum:config:</w:t>
      </w:r>
      <w:r>
        <w:rPr>
          <w:rFonts w:ascii="Arial" w:hAnsi="Arial" w:cs="Arial"/>
          <w:sz w:val="24"/>
          <w:szCs w:val="24"/>
        </w:rPr>
        <w:t>3</w:t>
      </w:r>
    </w:p>
    <w:p w14:paraId="20751948" w14:textId="244654F9" w:rsidR="00753FFD" w:rsidRPr="00047E36" w:rsidRDefault="00753FFD" w:rsidP="00753FFD">
      <w:pPr>
        <w:ind w:left="1080"/>
        <w:rPr>
          <w:rFonts w:ascii="Arial" w:hAnsi="Arial" w:cs="Arial"/>
          <w:sz w:val="24"/>
          <w:szCs w:val="24"/>
        </w:rPr>
      </w:pPr>
      <w:proofErr w:type="gramStart"/>
      <w:r w:rsidRPr="00047E36">
        <w:rPr>
          <w:rFonts w:ascii="Arial" w:hAnsi="Arial" w:cs="Arial"/>
          <w:sz w:val="24"/>
          <w:szCs w:val="24"/>
        </w:rPr>
        <w:t>urn:curriculum</w:t>
      </w:r>
      <w:proofErr w:type="gramEnd"/>
      <w:r w:rsidRPr="00047E36">
        <w:rPr>
          <w:rFonts w:ascii="Arial" w:hAnsi="Arial" w:cs="Arial"/>
          <w:sz w:val="24"/>
          <w:szCs w:val="24"/>
        </w:rPr>
        <w:t>:config:</w:t>
      </w:r>
      <w:r>
        <w:rPr>
          <w:rFonts w:ascii="Arial" w:hAnsi="Arial" w:cs="Arial"/>
          <w:sz w:val="24"/>
          <w:szCs w:val="24"/>
        </w:rPr>
        <w:t>3</w:t>
      </w:r>
      <w:r w:rsidRPr="00047E36">
        <w:rPr>
          <w:rFonts w:ascii="Arial" w:hAnsi="Arial" w:cs="Arial"/>
          <w:sz w:val="24"/>
          <w:szCs w:val="24"/>
        </w:rPr>
        <w:t xml:space="preserve"> =&gt; </w:t>
      </w:r>
      <w:proofErr w:type="spellStart"/>
      <w:r w:rsidRPr="00047E36">
        <w:rPr>
          <w:rFonts w:ascii="Arial" w:hAnsi="Arial" w:cs="Arial"/>
          <w:sz w:val="24"/>
          <w:szCs w:val="24"/>
        </w:rPr>
        <w:t>urn:curriculum:color:</w:t>
      </w:r>
      <w:r>
        <w:rPr>
          <w:rFonts w:ascii="Arial" w:hAnsi="Arial" w:cs="Arial"/>
          <w:sz w:val="24"/>
          <w:szCs w:val="24"/>
        </w:rPr>
        <w:t>NEWCOLOR</w:t>
      </w:r>
      <w:proofErr w:type="spellEnd"/>
    </w:p>
    <w:p w14:paraId="4757A776" w14:textId="0064FB52" w:rsidR="00753FFD" w:rsidRPr="00047E36" w:rsidRDefault="00753FFD" w:rsidP="00753FFD">
      <w:pPr>
        <w:ind w:left="1080"/>
        <w:rPr>
          <w:rFonts w:ascii="Arial" w:hAnsi="Arial" w:cs="Arial"/>
          <w:sz w:val="24"/>
          <w:szCs w:val="24"/>
        </w:rPr>
      </w:pPr>
      <w:proofErr w:type="gramStart"/>
      <w:r w:rsidRPr="00047E36">
        <w:rPr>
          <w:rFonts w:ascii="Arial" w:hAnsi="Arial" w:cs="Arial"/>
          <w:sz w:val="24"/>
          <w:szCs w:val="24"/>
        </w:rPr>
        <w:t>urn:curriculum</w:t>
      </w:r>
      <w:proofErr w:type="gramEnd"/>
      <w:r w:rsidRPr="00047E36">
        <w:rPr>
          <w:rFonts w:ascii="Arial" w:hAnsi="Arial" w:cs="Arial"/>
          <w:sz w:val="24"/>
          <w:szCs w:val="24"/>
        </w:rPr>
        <w:t>:config:</w:t>
      </w:r>
      <w:r>
        <w:rPr>
          <w:rFonts w:ascii="Arial" w:hAnsi="Arial" w:cs="Arial"/>
          <w:sz w:val="24"/>
          <w:szCs w:val="24"/>
        </w:rPr>
        <w:t>3</w:t>
      </w:r>
      <w:r w:rsidRPr="00047E36">
        <w:rPr>
          <w:rFonts w:ascii="Arial" w:hAnsi="Arial" w:cs="Arial"/>
          <w:sz w:val="24"/>
          <w:szCs w:val="24"/>
        </w:rPr>
        <w:t xml:space="preserve"> =&gt; </w:t>
      </w:r>
      <w:proofErr w:type="spellStart"/>
      <w:r w:rsidRPr="00047E36">
        <w:rPr>
          <w:rFonts w:ascii="Arial" w:hAnsi="Arial" w:cs="Arial"/>
          <w:sz w:val="24"/>
          <w:szCs w:val="24"/>
        </w:rPr>
        <w:t>urn:curriculum:model:</w:t>
      </w:r>
      <w:r>
        <w:rPr>
          <w:rFonts w:ascii="Arial" w:hAnsi="Arial" w:cs="Arial"/>
          <w:sz w:val="24"/>
          <w:szCs w:val="24"/>
        </w:rPr>
        <w:t>PICKAMODEL</w:t>
      </w:r>
      <w:proofErr w:type="spellEnd"/>
    </w:p>
    <w:p w14:paraId="5A19DC67" w14:textId="6EA8842F" w:rsidR="00047E36" w:rsidRPr="00753FFD" w:rsidRDefault="00753FFD" w:rsidP="00753FFD">
      <w:pPr>
        <w:ind w:left="1080"/>
        <w:rPr>
          <w:rFonts w:ascii="Arial" w:hAnsi="Arial" w:cs="Arial"/>
          <w:sz w:val="24"/>
          <w:szCs w:val="24"/>
        </w:rPr>
      </w:pPr>
      <w:proofErr w:type="gramStart"/>
      <w:r w:rsidRPr="00047E36">
        <w:rPr>
          <w:rFonts w:ascii="Arial" w:hAnsi="Arial" w:cs="Arial"/>
          <w:sz w:val="24"/>
          <w:szCs w:val="24"/>
        </w:rPr>
        <w:lastRenderedPageBreak/>
        <w:t>urn:curriculum</w:t>
      </w:r>
      <w:proofErr w:type="gramEnd"/>
      <w:r w:rsidRPr="00047E36">
        <w:rPr>
          <w:rFonts w:ascii="Arial" w:hAnsi="Arial" w:cs="Arial"/>
          <w:sz w:val="24"/>
          <w:szCs w:val="24"/>
        </w:rPr>
        <w:t>:config:</w:t>
      </w:r>
      <w:r>
        <w:rPr>
          <w:rFonts w:ascii="Arial" w:hAnsi="Arial" w:cs="Arial"/>
          <w:sz w:val="24"/>
          <w:szCs w:val="24"/>
        </w:rPr>
        <w:t>3</w:t>
      </w:r>
      <w:r w:rsidRPr="00047E36">
        <w:rPr>
          <w:rFonts w:ascii="Arial" w:hAnsi="Arial" w:cs="Arial"/>
          <w:sz w:val="24"/>
          <w:szCs w:val="24"/>
        </w:rPr>
        <w:t xml:space="preserve"> =&gt; </w:t>
      </w:r>
      <w:ins w:id="255" w:author="Steve Ghee" w:date="2021-06-29T23:29:00Z">
        <w:r w:rsidR="005E2EBF" w:rsidRPr="005E2EBF">
          <w:rPr>
            <w:rFonts w:ascii="Arial" w:hAnsi="Arial" w:cs="Arial"/>
            <w:sz w:val="24"/>
            <w:szCs w:val="24"/>
          </w:rPr>
          <w:t>urn:curriculum:template:202</w:t>
        </w:r>
      </w:ins>
      <w:del w:id="256" w:author="Steve Ghee" w:date="2021-06-29T23:29:00Z">
        <w:r w:rsidRPr="00047E36" w:rsidDel="005E2EBF">
          <w:rPr>
            <w:rFonts w:ascii="Arial" w:hAnsi="Arial" w:cs="Arial"/>
            <w:sz w:val="24"/>
            <w:szCs w:val="24"/>
          </w:rPr>
          <w:delText>urn:thingworx:template:curriculum</w:delText>
        </w:r>
      </w:del>
    </w:p>
    <w:p w14:paraId="54068B21" w14:textId="4BFF7FAF" w:rsidR="0002779E" w:rsidRDefault="28F637E0" w:rsidP="00EA4DB9">
      <w:pPr>
        <w:pStyle w:val="ListParagraph"/>
        <w:numPr>
          <w:ilvl w:val="0"/>
          <w:numId w:val="7"/>
        </w:numPr>
        <w:rPr>
          <w:rFonts w:ascii="Arial" w:hAnsi="Arial" w:cs="Arial"/>
          <w:sz w:val="24"/>
          <w:szCs w:val="24"/>
        </w:rPr>
      </w:pPr>
      <w:r w:rsidRPr="1039ADDB">
        <w:rPr>
          <w:rFonts w:ascii="Arial" w:hAnsi="Arial" w:cs="Arial"/>
          <w:sz w:val="24"/>
          <w:szCs w:val="24"/>
        </w:rPr>
        <w:t>Use Vuforia View again to see your newly created configurations appear.</w:t>
      </w:r>
    </w:p>
    <w:p w14:paraId="23D23118" w14:textId="6CE34B9C" w:rsidR="0002779E" w:rsidRDefault="0002779E" w:rsidP="0002779E">
      <w:pPr>
        <w:rPr>
          <w:rFonts w:ascii="Arial" w:hAnsi="Arial" w:cs="Arial"/>
          <w:sz w:val="24"/>
          <w:szCs w:val="24"/>
        </w:rPr>
      </w:pPr>
      <w:r>
        <w:rPr>
          <w:noProof/>
        </w:rPr>
        <w:drawing>
          <wp:inline distT="0" distB="0" distL="0" distR="0" wp14:anchorId="523EB171" wp14:editId="2405FDC7">
            <wp:extent cx="5943600" cy="2746375"/>
            <wp:effectExtent l="0" t="0" r="0" b="0"/>
            <wp:docPr id="26" name="Picture 26" descr="A picture containing grou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6D881C0" w14:textId="3A1A0F8B" w:rsidR="0002779E" w:rsidRPr="0002779E" w:rsidRDefault="00A02FBE" w:rsidP="0002779E">
      <w:pPr>
        <w:rPr>
          <w:rFonts w:ascii="Arial" w:hAnsi="Arial" w:cs="Arial"/>
          <w:sz w:val="24"/>
          <w:szCs w:val="24"/>
        </w:rPr>
      </w:pPr>
      <w:r>
        <w:rPr>
          <w:noProof/>
        </w:rPr>
        <w:drawing>
          <wp:inline distT="0" distB="0" distL="0" distR="0" wp14:anchorId="14D30F5B" wp14:editId="36F993A5">
            <wp:extent cx="5943600" cy="2746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101D302D" w14:textId="1AF03927" w:rsidR="005B4DDC" w:rsidRDefault="68E9E4D5" w:rsidP="00EA4DB9">
      <w:pPr>
        <w:pStyle w:val="ListParagraph"/>
        <w:numPr>
          <w:ilvl w:val="0"/>
          <w:numId w:val="7"/>
        </w:numPr>
        <w:rPr>
          <w:rFonts w:ascii="Arial" w:hAnsi="Arial" w:cs="Arial"/>
          <w:sz w:val="24"/>
          <w:szCs w:val="24"/>
        </w:rPr>
      </w:pPr>
      <w:r w:rsidRPr="1039ADDB">
        <w:rPr>
          <w:rFonts w:ascii="Arial" w:hAnsi="Arial" w:cs="Arial"/>
          <w:sz w:val="24"/>
          <w:szCs w:val="24"/>
        </w:rPr>
        <w:t xml:space="preserve">A </w:t>
      </w:r>
      <w:r w:rsidR="4D4D57AA" w:rsidRPr="1039ADDB">
        <w:rPr>
          <w:rFonts w:ascii="Arial" w:hAnsi="Arial" w:cs="Arial"/>
          <w:sz w:val="24"/>
          <w:szCs w:val="24"/>
        </w:rPr>
        <w:t>semi-</w:t>
      </w:r>
      <w:r w:rsidRPr="1039ADDB">
        <w:rPr>
          <w:rFonts w:ascii="Arial" w:hAnsi="Arial" w:cs="Arial"/>
          <w:sz w:val="24"/>
          <w:szCs w:val="24"/>
        </w:rPr>
        <w:t>completed batch file that can be run to execute</w:t>
      </w:r>
      <w:r w:rsidR="65D0721F" w:rsidRPr="1039ADDB">
        <w:rPr>
          <w:rFonts w:ascii="Arial" w:hAnsi="Arial" w:cs="Arial"/>
          <w:sz w:val="24"/>
          <w:szCs w:val="24"/>
        </w:rPr>
        <w:t xml:space="preserve"> all the mappings in</w:t>
      </w:r>
      <w:r w:rsidR="20AEFD28" w:rsidRPr="1039ADDB">
        <w:rPr>
          <w:rFonts w:ascii="Arial" w:hAnsi="Arial" w:cs="Arial"/>
          <w:sz w:val="24"/>
          <w:szCs w:val="24"/>
        </w:rPr>
        <w:t xml:space="preserve"> steps 11-17</w:t>
      </w:r>
      <w:r w:rsidR="0D90A822" w:rsidRPr="1039ADDB">
        <w:rPr>
          <w:rFonts w:ascii="Arial" w:hAnsi="Arial" w:cs="Arial"/>
          <w:sz w:val="24"/>
          <w:szCs w:val="24"/>
        </w:rPr>
        <w:t xml:space="preserve"> for three different configurations </w:t>
      </w:r>
      <w:r w:rsidR="7B7647A8" w:rsidRPr="1039ADDB">
        <w:rPr>
          <w:rFonts w:ascii="Arial" w:hAnsi="Arial" w:cs="Arial"/>
          <w:sz w:val="24"/>
          <w:szCs w:val="24"/>
        </w:rPr>
        <w:t xml:space="preserve">named </w:t>
      </w:r>
      <w:hyperlink r:id="rId55">
        <w:r w:rsidR="42B62F10" w:rsidRPr="1039ADDB">
          <w:rPr>
            <w:rStyle w:val="Hyperlink"/>
            <w:rFonts w:ascii="Courier New" w:hAnsi="Courier New" w:cs="Courier New"/>
            <w:sz w:val="24"/>
            <w:szCs w:val="24"/>
          </w:rPr>
          <w:t>ScalingDigitalTwinExperiences202.bat</w:t>
        </w:r>
      </w:hyperlink>
      <w:r w:rsidR="42B62F10" w:rsidRPr="1039ADDB">
        <w:rPr>
          <w:rFonts w:ascii="Arial" w:hAnsi="Arial" w:cs="Arial"/>
          <w:sz w:val="24"/>
          <w:szCs w:val="24"/>
        </w:rPr>
        <w:t xml:space="preserve"> </w:t>
      </w:r>
      <w:r w:rsidR="20AEFD28" w:rsidRPr="1039ADDB">
        <w:rPr>
          <w:rFonts w:ascii="Arial" w:hAnsi="Arial" w:cs="Arial"/>
          <w:sz w:val="24"/>
          <w:szCs w:val="24"/>
        </w:rPr>
        <w:t xml:space="preserve">is included in GitHub, along with the </w:t>
      </w:r>
      <w:r w:rsidR="20AEFD28" w:rsidRPr="1039ADDB">
        <w:rPr>
          <w:rFonts w:ascii="Courier New" w:hAnsi="Courier New" w:cs="Courier New"/>
          <w:sz w:val="24"/>
          <w:szCs w:val="24"/>
        </w:rPr>
        <w:t>mappings.bat</w:t>
      </w:r>
      <w:r w:rsidR="20AEFD28" w:rsidRPr="1039ADDB">
        <w:rPr>
          <w:rFonts w:ascii="Arial" w:hAnsi="Arial" w:cs="Arial"/>
          <w:sz w:val="24"/>
          <w:szCs w:val="24"/>
        </w:rPr>
        <w:t xml:space="preserve"> and </w:t>
      </w:r>
      <w:r w:rsidR="20AEFD28" w:rsidRPr="1039ADDB">
        <w:rPr>
          <w:rFonts w:ascii="Courier New" w:hAnsi="Courier New" w:cs="Courier New"/>
          <w:sz w:val="24"/>
          <w:szCs w:val="24"/>
        </w:rPr>
        <w:t>resolve.bat</w:t>
      </w:r>
      <w:r w:rsidR="20AEFD28" w:rsidRPr="1039ADDB">
        <w:rPr>
          <w:rFonts w:ascii="Arial" w:hAnsi="Arial" w:cs="Arial"/>
          <w:sz w:val="24"/>
          <w:szCs w:val="24"/>
        </w:rPr>
        <w:t xml:space="preserve"> files.</w:t>
      </w:r>
      <w:r w:rsidR="6313CD03" w:rsidRPr="1039ADDB">
        <w:rPr>
          <w:rFonts w:ascii="Arial" w:hAnsi="Arial" w:cs="Arial"/>
          <w:sz w:val="24"/>
          <w:szCs w:val="24"/>
        </w:rPr>
        <w:t xml:space="preserve"> You will need to add your username, password, server, </w:t>
      </w:r>
      <w:proofErr w:type="spellStart"/>
      <w:r w:rsidR="6313CD03" w:rsidRPr="1039ADDB">
        <w:rPr>
          <w:rFonts w:ascii="Arial" w:hAnsi="Arial" w:cs="Arial"/>
          <w:sz w:val="24"/>
          <w:szCs w:val="24"/>
        </w:rPr>
        <w:t>vumark</w:t>
      </w:r>
      <w:proofErr w:type="spellEnd"/>
      <w:r w:rsidR="6313CD03" w:rsidRPr="1039ADDB">
        <w:rPr>
          <w:rFonts w:ascii="Arial" w:hAnsi="Arial" w:cs="Arial"/>
          <w:sz w:val="24"/>
          <w:szCs w:val="24"/>
        </w:rPr>
        <w:t xml:space="preserve"> numbers</w:t>
      </w:r>
      <w:r w:rsidR="32832B63" w:rsidRPr="1039ADDB">
        <w:rPr>
          <w:rFonts w:ascii="Arial" w:hAnsi="Arial" w:cs="Arial"/>
          <w:sz w:val="24"/>
          <w:szCs w:val="24"/>
        </w:rPr>
        <w:t>, and edit the project name (if applicable)</w:t>
      </w:r>
      <w:r w:rsidR="663A73D7" w:rsidRPr="1039ADDB">
        <w:rPr>
          <w:rFonts w:ascii="Arial" w:hAnsi="Arial" w:cs="Arial"/>
          <w:sz w:val="24"/>
          <w:szCs w:val="24"/>
        </w:rPr>
        <w:t xml:space="preserve"> before the file can be run. Run the file by typing ScalingDigtialTwinExperiences202</w:t>
      </w:r>
      <w:r w:rsidR="1E2EADD4" w:rsidRPr="1039ADDB">
        <w:rPr>
          <w:rFonts w:ascii="Arial" w:hAnsi="Arial" w:cs="Arial"/>
          <w:sz w:val="24"/>
          <w:szCs w:val="24"/>
        </w:rPr>
        <w:t xml:space="preserve"> into the CLI while in the directory where you have saved your other files.</w:t>
      </w:r>
    </w:p>
    <w:p w14:paraId="4B7E4B7C" w14:textId="05B2B4DA" w:rsidR="00F80B57" w:rsidRDefault="00F80B57" w:rsidP="00F80B57">
      <w:pPr>
        <w:jc w:val="center"/>
        <w:rPr>
          <w:ins w:id="257" w:author="Prideaux-Ghee, Stephen" w:date="2021-07-04T18:49:00Z"/>
          <w:rFonts w:ascii="Arial" w:hAnsi="Arial" w:cs="Arial"/>
          <w:sz w:val="24"/>
          <w:szCs w:val="24"/>
        </w:rPr>
      </w:pPr>
      <w:r>
        <w:rPr>
          <w:noProof/>
        </w:rPr>
        <w:lastRenderedPageBreak/>
        <w:drawing>
          <wp:inline distT="0" distB="0" distL="0" distR="0" wp14:anchorId="5A0D8AA4" wp14:editId="315D620E">
            <wp:extent cx="3467400" cy="37341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3467400" cy="373412"/>
                    </a:xfrm>
                    <a:prstGeom prst="rect">
                      <a:avLst/>
                    </a:prstGeom>
                  </pic:spPr>
                </pic:pic>
              </a:graphicData>
            </a:graphic>
          </wp:inline>
        </w:drawing>
      </w:r>
    </w:p>
    <w:p w14:paraId="336972A1" w14:textId="6F5F6898" w:rsidR="00050E39" w:rsidRDefault="00050E39">
      <w:pPr>
        <w:rPr>
          <w:ins w:id="258" w:author="Prideaux-Ghee, Stephen" w:date="2021-07-04T18:49:00Z"/>
          <w:rFonts w:ascii="Arial" w:hAnsi="Arial" w:cs="Arial"/>
          <w:sz w:val="24"/>
          <w:szCs w:val="24"/>
        </w:rPr>
        <w:pPrChange w:id="259" w:author="Prideaux-Ghee, Stephen" w:date="2021-07-04T18:52:00Z">
          <w:pPr>
            <w:jc w:val="center"/>
          </w:pPr>
        </w:pPrChange>
      </w:pPr>
    </w:p>
    <w:p w14:paraId="3A3C94D1" w14:textId="1E5BDD57" w:rsidR="00050E39" w:rsidRPr="00F80B57" w:rsidRDefault="00050E39">
      <w:pPr>
        <w:rPr>
          <w:rFonts w:ascii="Arial" w:hAnsi="Arial" w:cs="Arial"/>
          <w:sz w:val="24"/>
          <w:szCs w:val="24"/>
        </w:rPr>
        <w:pPrChange w:id="260" w:author="Prideaux-Ghee, Stephen" w:date="2021-07-04T18:52:00Z">
          <w:pPr>
            <w:jc w:val="center"/>
          </w:pPr>
        </w:pPrChange>
      </w:pPr>
      <w:proofErr w:type="gramStart"/>
      <w:ins w:id="261" w:author="Prideaux-Ghee, Stephen" w:date="2021-07-04T18:49:00Z">
        <w:r>
          <w:rPr>
            <w:rFonts w:ascii="Arial" w:hAnsi="Arial" w:cs="Arial"/>
            <w:sz w:val="24"/>
            <w:szCs w:val="24"/>
          </w:rPr>
          <w:t>The final result</w:t>
        </w:r>
        <w:proofErr w:type="gramEnd"/>
        <w:r>
          <w:rPr>
            <w:rFonts w:ascii="Arial" w:hAnsi="Arial" w:cs="Arial"/>
            <w:sz w:val="24"/>
            <w:szCs w:val="24"/>
          </w:rPr>
          <w:t xml:space="preserve"> is 3 configurations</w:t>
        </w:r>
        <w:r w:rsidR="00750021">
          <w:rPr>
            <w:rFonts w:ascii="Arial" w:hAnsi="Arial" w:cs="Arial"/>
            <w:sz w:val="24"/>
            <w:szCs w:val="24"/>
          </w:rPr>
          <w:t xml:space="preserve">.  A </w:t>
        </w:r>
        <w:proofErr w:type="spellStart"/>
        <w:r w:rsidR="00750021">
          <w:rPr>
            <w:rFonts w:ascii="Arial" w:hAnsi="Arial" w:cs="Arial"/>
            <w:sz w:val="24"/>
            <w:szCs w:val="24"/>
          </w:rPr>
          <w:t>thingmark</w:t>
        </w:r>
        <w:proofErr w:type="spellEnd"/>
        <w:r w:rsidR="00750021">
          <w:rPr>
            <w:rFonts w:ascii="Arial" w:hAnsi="Arial" w:cs="Arial"/>
            <w:sz w:val="24"/>
            <w:szCs w:val="24"/>
          </w:rPr>
          <w:t xml:space="preserve"> (1) maps to the configuration, which (2) gathe</w:t>
        </w:r>
      </w:ins>
      <w:ins w:id="262" w:author="Prideaux-Ghee, Stephen" w:date="2021-07-04T18:50:00Z">
        <w:r w:rsidR="00750021">
          <w:rPr>
            <w:rFonts w:ascii="Arial" w:hAnsi="Arial" w:cs="Arial"/>
            <w:sz w:val="24"/>
            <w:szCs w:val="24"/>
          </w:rPr>
          <w:t>r</w:t>
        </w:r>
      </w:ins>
      <w:ins w:id="263" w:author="Prideaux-Ghee, Stephen" w:date="2021-07-04T18:49:00Z">
        <w:r w:rsidR="00750021">
          <w:rPr>
            <w:rFonts w:ascii="Arial" w:hAnsi="Arial" w:cs="Arial"/>
            <w:sz w:val="24"/>
            <w:szCs w:val="24"/>
          </w:rPr>
          <w:t>s</w:t>
        </w:r>
      </w:ins>
      <w:ins w:id="264" w:author="Prideaux-Ghee, Stephen" w:date="2021-07-04T18:50:00Z">
        <w:r w:rsidR="00750021">
          <w:rPr>
            <w:rFonts w:ascii="Arial" w:hAnsi="Arial" w:cs="Arial"/>
            <w:sz w:val="24"/>
            <w:szCs w:val="24"/>
          </w:rPr>
          <w:t xml:space="preserve"> various properties/values on the pathway to the template (3) which </w:t>
        </w:r>
        <w:r w:rsidR="00320D52">
          <w:rPr>
            <w:rFonts w:ascii="Arial" w:hAnsi="Arial" w:cs="Arial"/>
            <w:sz w:val="24"/>
            <w:szCs w:val="24"/>
          </w:rPr>
          <w:t>replaces variables (color, model) with the val</w:t>
        </w:r>
      </w:ins>
      <w:ins w:id="265" w:author="Prideaux-Ghee, Stephen" w:date="2021-07-04T18:51:00Z">
        <w:r w:rsidR="00320D52">
          <w:rPr>
            <w:rFonts w:ascii="Arial" w:hAnsi="Arial" w:cs="Arial"/>
            <w:sz w:val="24"/>
            <w:szCs w:val="24"/>
          </w:rPr>
          <w:t xml:space="preserve">ues collected.  The result is an experience </w:t>
        </w:r>
        <w:r w:rsidR="00930746">
          <w:rPr>
            <w:rFonts w:ascii="Arial" w:hAnsi="Arial" w:cs="Arial"/>
            <w:sz w:val="24"/>
            <w:szCs w:val="24"/>
          </w:rPr>
          <w:t xml:space="preserve">with the variable inputs resolved – in this example, the </w:t>
        </w:r>
        <w:proofErr w:type="spellStart"/>
        <w:r w:rsidR="00930746">
          <w:rPr>
            <w:rFonts w:ascii="Arial" w:hAnsi="Arial" w:cs="Arial"/>
            <w:sz w:val="24"/>
            <w:szCs w:val="24"/>
          </w:rPr>
          <w:t>thingmark</w:t>
        </w:r>
        <w:proofErr w:type="spellEnd"/>
        <w:r w:rsidR="00930746">
          <w:rPr>
            <w:rFonts w:ascii="Arial" w:hAnsi="Arial" w:cs="Arial"/>
            <w:sz w:val="24"/>
            <w:szCs w:val="24"/>
          </w:rPr>
          <w:t xml:space="preserve"> maps to configuration 2, which is a red model1 item. The </w:t>
        </w:r>
      </w:ins>
      <w:ins w:id="266" w:author="Prideaux-Ghee, Stephen" w:date="2021-07-04T18:52:00Z">
        <w:r w:rsidR="00930746">
          <w:rPr>
            <w:rFonts w:ascii="Arial" w:hAnsi="Arial" w:cs="Arial"/>
            <w:sz w:val="24"/>
            <w:szCs w:val="24"/>
          </w:rPr>
          <w:t>final experience shows a red quadcopter</w:t>
        </w:r>
      </w:ins>
      <w:ins w:id="267" w:author="Prideaux-Ghee, Stephen" w:date="2021-07-13T13:40:00Z">
        <w:r w:rsidR="00EB48AC">
          <w:rPr>
            <w:rFonts w:ascii="Arial" w:hAnsi="Arial" w:cs="Arial"/>
            <w:sz w:val="24"/>
            <w:szCs w:val="24"/>
          </w:rPr>
          <w:t>.</w:t>
        </w:r>
      </w:ins>
    </w:p>
    <w:p w14:paraId="6BA519EA" w14:textId="7D8CF237" w:rsidR="00B818DF" w:rsidRPr="00F73EBF" w:rsidRDefault="00A11D78" w:rsidP="00D105FD">
      <w:pPr>
        <w:rPr>
          <w:sz w:val="24"/>
          <w:szCs w:val="24"/>
        </w:rPr>
      </w:pPr>
      <w:ins w:id="268" w:author="Prideaux-Ghee, Stephen" w:date="2021-07-04T18:48:00Z">
        <w:r>
          <w:rPr>
            <w:noProof/>
          </w:rPr>
          <w:drawing>
            <wp:inline distT="0" distB="0" distL="0" distR="0" wp14:anchorId="2335300D" wp14:editId="091DF5A7">
              <wp:extent cx="6268332" cy="3277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769" t="31621" r="14718" b="13996"/>
                      <a:stretch/>
                    </pic:blipFill>
                    <pic:spPr bwMode="auto">
                      <a:xfrm>
                        <a:off x="0" y="0"/>
                        <a:ext cx="6272964" cy="3279461"/>
                      </a:xfrm>
                      <a:prstGeom prst="rect">
                        <a:avLst/>
                      </a:prstGeom>
                      <a:ln>
                        <a:noFill/>
                      </a:ln>
                      <a:extLst>
                        <a:ext uri="{53640926-AAD7-44D8-BBD7-CCE9431645EC}">
                          <a14:shadowObscured xmlns:a14="http://schemas.microsoft.com/office/drawing/2010/main"/>
                        </a:ext>
                      </a:extLst>
                    </pic:spPr>
                  </pic:pic>
                </a:graphicData>
              </a:graphic>
            </wp:inline>
          </w:drawing>
        </w:r>
      </w:ins>
    </w:p>
    <w:sectPr w:rsidR="00B818DF" w:rsidRPr="00F73EB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Markenson, Marty" w:date="2021-04-07T15:32:00Z" w:initials="MM">
    <w:p w14:paraId="092F55FC" w14:textId="265B7F54" w:rsidR="2F8E1FE5" w:rsidRDefault="2F8E1FE5">
      <w:pPr>
        <w:pStyle w:val="CommentText"/>
      </w:pPr>
      <w:r>
        <w:t>In this  case are there multiple published experiences? Reading through the tutorials it seems like there is 1 published experience that is being changed a runtime</w:t>
      </w:r>
      <w:r>
        <w:rPr>
          <w:rStyle w:val="CommentReference"/>
        </w:rPr>
        <w:annotationRef/>
      </w:r>
    </w:p>
  </w:comment>
  <w:comment w:id="28" w:author="Delano, Jake" w:date="2021-04-07T15:50:00Z" w:initials="DJ">
    <w:p w14:paraId="384B279C" w14:textId="7C64FEAB" w:rsidR="003812E8" w:rsidRDefault="003812E8">
      <w:pPr>
        <w:pStyle w:val="CommentText"/>
      </w:pPr>
      <w:r>
        <w:rPr>
          <w:rStyle w:val="CommentReference"/>
        </w:rPr>
        <w:annotationRef/>
      </w:r>
      <w:r>
        <w:t xml:space="preserve">There are multiple published experiences, the next tutorial </w:t>
      </w:r>
      <w:r w:rsidR="00B869CB">
        <w:t xml:space="preserve">shows </w:t>
      </w:r>
      <w:r w:rsidR="00F7258C">
        <w:t>when there multiple</w:t>
      </w:r>
      <w:r w:rsidR="00AF3507">
        <w:t xml:space="preserve"> experiences that get data from TWX that all use the same template </w:t>
      </w:r>
    </w:p>
  </w:comment>
  <w:comment w:id="29" w:author="Steve Ghee" w:date="2021-06-08T20:20:00Z" w:initials="PS">
    <w:p w14:paraId="347E395E" w14:textId="6285857E" w:rsidR="003F3AE9" w:rsidRDefault="003F3AE9">
      <w:pPr>
        <w:pStyle w:val="CommentText"/>
      </w:pPr>
      <w:r>
        <w:rPr>
          <w:rStyle w:val="CommentReference"/>
        </w:rPr>
        <w:annotationRef/>
      </w:r>
      <w:r>
        <w:t>In truth, you can do both – you can have one templated experience that is paramererised, or you can have multiple templated experiences.</w:t>
      </w:r>
      <w:r w:rsidR="007B57A1">
        <w:t xml:space="preserve">  The multi case is just like any other experience – if there’s a choice, the user should get a prompt asking them which to choose (just like scanning any other thingmark)</w:t>
      </w:r>
    </w:p>
    <w:p w14:paraId="389DC2C8" w14:textId="2341F5C5" w:rsidR="007B57A1" w:rsidRDefault="007B57A1">
      <w:pPr>
        <w:pStyle w:val="CommentText"/>
      </w:pPr>
    </w:p>
  </w:comment>
  <w:comment w:id="85" w:author="Delano, Jake" w:date="2021-04-08T08:53:00Z" w:initials="DJ">
    <w:p w14:paraId="1440B9FA" w14:textId="5F9EF82C" w:rsidR="002F1425" w:rsidRDefault="002F1425">
      <w:pPr>
        <w:pStyle w:val="CommentText"/>
      </w:pPr>
      <w:r>
        <w:rPr>
          <w:rStyle w:val="CommentReference"/>
        </w:rPr>
        <w:annotationRef/>
      </w:r>
      <w:r>
        <w:t>Add link when applicable</w:t>
      </w:r>
    </w:p>
  </w:comment>
  <w:comment w:id="121" w:author="Steve Ghee" w:date="2021-06-08T20:17:00Z" w:initials="PS">
    <w:p w14:paraId="61285457" w14:textId="7F8E98A7" w:rsidR="00025537" w:rsidRDefault="00025537">
      <w:pPr>
        <w:pStyle w:val="CommentText"/>
      </w:pPr>
      <w:r>
        <w:rPr>
          <w:rStyle w:val="CommentReference"/>
        </w:rPr>
        <w:annotationRef/>
      </w:r>
      <w:r>
        <w:t>Somehow,</w:t>
      </w:r>
      <w:r w:rsidR="00405664">
        <w:t xml:space="preserve"> </w:t>
      </w:r>
      <w:r>
        <w:t>we need to in</w:t>
      </w:r>
      <w:r w:rsidR="00405664">
        <w:t>t</w:t>
      </w:r>
      <w:r>
        <w:t>ro</w:t>
      </w:r>
      <w:r w:rsidR="00405664">
        <w:t>d</w:t>
      </w:r>
      <w:r>
        <w:t>u</w:t>
      </w:r>
      <w:r w:rsidR="00405664">
        <w:t>c</w:t>
      </w:r>
      <w:r>
        <w:t xml:space="preserve">e the user here to a few simple principals </w:t>
      </w:r>
      <w:r w:rsidR="00405664">
        <w:t>–</w:t>
      </w:r>
      <w:r>
        <w:t xml:space="preserve"> templates</w:t>
      </w:r>
      <w:r w:rsidR="00405664">
        <w:t xml:space="preserve">, </w:t>
      </w:r>
      <w:r w:rsidR="00B66178">
        <w:t>hierarchical resolution e.g. key-&gt;config-&gt;template-&gt;</w:t>
      </w:r>
      <w:r w:rsidR="00B8734A">
        <w:t>experience, It is hinted at in the image at the start (showing thingark-&gt;thing-&gt;template) but that’s just one example of how to use the IRS mapping tables.</w:t>
      </w:r>
    </w:p>
  </w:comment>
  <w:comment w:id="122" w:author="Steve Ghee" w:date="2021-06-08T20:17:00Z" w:initials="PS">
    <w:p w14:paraId="1A9C3548" w14:textId="088D2359" w:rsidR="00025537" w:rsidRDefault="0002553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2F55FC" w15:done="0"/>
  <w15:commentEx w15:paraId="384B279C" w15:paraIdParent="092F55FC" w15:done="0"/>
  <w15:commentEx w15:paraId="389DC2C8" w15:paraIdParent="092F55FC" w15:done="0"/>
  <w15:commentEx w15:paraId="1440B9FA" w15:done="0"/>
  <w15:commentEx w15:paraId="61285457" w15:done="0"/>
  <w15:commentEx w15:paraId="1A9C3548" w15:paraIdParent="612854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85276" w16cex:dateUtc="2021-04-07T19:32:00Z"/>
  <w16cex:commentExtensible w16cex:durableId="24185334" w16cex:dateUtc="2021-04-07T19:50:00Z"/>
  <w16cex:commentExtensible w16cex:durableId="246A4F78" w16cex:dateUtc="2021-06-08T19:20:00Z"/>
  <w16cex:commentExtensible w16cex:durableId="24194324" w16cex:dateUtc="2021-04-08T12:53:00Z"/>
  <w16cex:commentExtensible w16cex:durableId="246A4ED1" w16cex:dateUtc="2021-06-08T19:17:00Z"/>
  <w16cex:commentExtensible w16cex:durableId="246A4EEA" w16cex:dateUtc="2021-06-08T19: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2F55FC" w16cid:durableId="24185276"/>
  <w16cid:commentId w16cid:paraId="384B279C" w16cid:durableId="24185334"/>
  <w16cid:commentId w16cid:paraId="389DC2C8" w16cid:durableId="246A4F78"/>
  <w16cid:commentId w16cid:paraId="1440B9FA" w16cid:durableId="24194324"/>
  <w16cid:commentId w16cid:paraId="61285457" w16cid:durableId="246A4ED1"/>
  <w16cid:commentId w16cid:paraId="1A9C3548" w16cid:durableId="246A4EE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1984"/>
    <w:multiLevelType w:val="hybridMultilevel"/>
    <w:tmpl w:val="27381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66943"/>
    <w:multiLevelType w:val="hybridMultilevel"/>
    <w:tmpl w:val="D6229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960BC"/>
    <w:multiLevelType w:val="hybridMultilevel"/>
    <w:tmpl w:val="B7E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CF672B"/>
    <w:multiLevelType w:val="hybridMultilevel"/>
    <w:tmpl w:val="659464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65651"/>
    <w:multiLevelType w:val="hybridMultilevel"/>
    <w:tmpl w:val="34BA4E28"/>
    <w:lvl w:ilvl="0" w:tplc="D72067CE">
      <w:start w:val="18"/>
      <w:numFmt w:val="upperLetter"/>
      <w:lvlText w:val="%1."/>
      <w:lvlJc w:val="left"/>
      <w:pPr>
        <w:ind w:left="1800" w:hanging="209"/>
      </w:pPr>
      <w:rPr>
        <w:rFonts w:ascii="Times New Roman" w:eastAsia="Times New Roman" w:hAnsi="Times New Roman" w:cs="Times New Roman" w:hint="default"/>
        <w:w w:val="99"/>
        <w:sz w:val="18"/>
        <w:szCs w:val="18"/>
        <w:lang w:val="en-US" w:eastAsia="en-US" w:bidi="en-US"/>
      </w:rPr>
    </w:lvl>
    <w:lvl w:ilvl="1" w:tplc="E5DE0C0A">
      <w:start w:val="1"/>
      <w:numFmt w:val="decimal"/>
      <w:lvlText w:val="%2."/>
      <w:lvlJc w:val="left"/>
      <w:pPr>
        <w:ind w:left="2878" w:hanging="359"/>
        <w:jc w:val="right"/>
      </w:pPr>
      <w:rPr>
        <w:rFonts w:ascii="Times New Roman" w:eastAsia="Times New Roman" w:hAnsi="Times New Roman" w:cs="Times New Roman" w:hint="default"/>
        <w:w w:val="99"/>
        <w:sz w:val="24"/>
        <w:szCs w:val="24"/>
        <w:lang w:val="en-US" w:eastAsia="en-US" w:bidi="en-US"/>
      </w:rPr>
    </w:lvl>
    <w:lvl w:ilvl="2" w:tplc="42841E46">
      <w:numFmt w:val="bullet"/>
      <w:lvlText w:val="•"/>
      <w:lvlJc w:val="left"/>
      <w:pPr>
        <w:ind w:left="3817" w:hanging="359"/>
      </w:pPr>
      <w:rPr>
        <w:rFonts w:hint="default"/>
        <w:lang w:val="en-US" w:eastAsia="en-US" w:bidi="en-US"/>
      </w:rPr>
    </w:lvl>
    <w:lvl w:ilvl="3" w:tplc="CA7EF21A">
      <w:numFmt w:val="bullet"/>
      <w:lvlText w:val="•"/>
      <w:lvlJc w:val="left"/>
      <w:pPr>
        <w:ind w:left="4755" w:hanging="359"/>
      </w:pPr>
      <w:rPr>
        <w:rFonts w:hint="default"/>
        <w:lang w:val="en-US" w:eastAsia="en-US" w:bidi="en-US"/>
      </w:rPr>
    </w:lvl>
    <w:lvl w:ilvl="4" w:tplc="9320D8CE">
      <w:numFmt w:val="bullet"/>
      <w:lvlText w:val="•"/>
      <w:lvlJc w:val="left"/>
      <w:pPr>
        <w:ind w:left="5693" w:hanging="359"/>
      </w:pPr>
      <w:rPr>
        <w:rFonts w:hint="default"/>
        <w:lang w:val="en-US" w:eastAsia="en-US" w:bidi="en-US"/>
      </w:rPr>
    </w:lvl>
    <w:lvl w:ilvl="5" w:tplc="E1AE7F58">
      <w:numFmt w:val="bullet"/>
      <w:lvlText w:val="•"/>
      <w:lvlJc w:val="left"/>
      <w:pPr>
        <w:ind w:left="6631" w:hanging="359"/>
      </w:pPr>
      <w:rPr>
        <w:rFonts w:hint="default"/>
        <w:lang w:val="en-US" w:eastAsia="en-US" w:bidi="en-US"/>
      </w:rPr>
    </w:lvl>
    <w:lvl w:ilvl="6" w:tplc="BA84D3AA">
      <w:numFmt w:val="bullet"/>
      <w:lvlText w:val="•"/>
      <w:lvlJc w:val="left"/>
      <w:pPr>
        <w:ind w:left="7568" w:hanging="359"/>
      </w:pPr>
      <w:rPr>
        <w:rFonts w:hint="default"/>
        <w:lang w:val="en-US" w:eastAsia="en-US" w:bidi="en-US"/>
      </w:rPr>
    </w:lvl>
    <w:lvl w:ilvl="7" w:tplc="B818098E">
      <w:numFmt w:val="bullet"/>
      <w:lvlText w:val="•"/>
      <w:lvlJc w:val="left"/>
      <w:pPr>
        <w:ind w:left="8506" w:hanging="359"/>
      </w:pPr>
      <w:rPr>
        <w:rFonts w:hint="default"/>
        <w:lang w:val="en-US" w:eastAsia="en-US" w:bidi="en-US"/>
      </w:rPr>
    </w:lvl>
    <w:lvl w:ilvl="8" w:tplc="E1AE5F70">
      <w:numFmt w:val="bullet"/>
      <w:lvlText w:val="•"/>
      <w:lvlJc w:val="left"/>
      <w:pPr>
        <w:ind w:left="9444" w:hanging="359"/>
      </w:pPr>
      <w:rPr>
        <w:rFonts w:hint="default"/>
        <w:lang w:val="en-US" w:eastAsia="en-US" w:bidi="en-US"/>
      </w:rPr>
    </w:lvl>
  </w:abstractNum>
  <w:abstractNum w:abstractNumId="5" w15:restartNumberingAfterBreak="0">
    <w:nsid w:val="61A841C9"/>
    <w:multiLevelType w:val="hybridMultilevel"/>
    <w:tmpl w:val="20B2A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743CAC"/>
    <w:multiLevelType w:val="hybridMultilevel"/>
    <w:tmpl w:val="C276B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2"/>
  </w:num>
  <w:num w:numId="5">
    <w:abstractNumId w:val="1"/>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Ghee">
    <w15:presenceInfo w15:providerId="AD" w15:userId="S::sghee@ptc.com::d2fed996-fa5d-49c2-bd33-b7f6944e2f1b"/>
  </w15:person>
  <w15:person w15:author="Markenson, Marty">
    <w15:presenceInfo w15:providerId="AD" w15:userId="S::mmarkenson@ptc.com::7ab8e5fb-ac82-435b-89f3-24a310066a89"/>
  </w15:person>
  <w15:person w15:author="Delano, Jake">
    <w15:presenceInfo w15:providerId="AD" w15:userId="S::jadelano@ptc.com::904b6585-68fa-44f3-9470-de41f011b7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5FD"/>
    <w:rsid w:val="00000A21"/>
    <w:rsid w:val="00000B4C"/>
    <w:rsid w:val="000026E2"/>
    <w:rsid w:val="000122AB"/>
    <w:rsid w:val="00014345"/>
    <w:rsid w:val="0001588F"/>
    <w:rsid w:val="000202AF"/>
    <w:rsid w:val="00023445"/>
    <w:rsid w:val="000254FC"/>
    <w:rsid w:val="00025537"/>
    <w:rsid w:val="0002779E"/>
    <w:rsid w:val="00031C41"/>
    <w:rsid w:val="00035E2D"/>
    <w:rsid w:val="0004224F"/>
    <w:rsid w:val="00047E36"/>
    <w:rsid w:val="00050E39"/>
    <w:rsid w:val="00051509"/>
    <w:rsid w:val="00054FAD"/>
    <w:rsid w:val="000575D7"/>
    <w:rsid w:val="00063076"/>
    <w:rsid w:val="000664CC"/>
    <w:rsid w:val="000671FA"/>
    <w:rsid w:val="000708E3"/>
    <w:rsid w:val="00084914"/>
    <w:rsid w:val="00086DB5"/>
    <w:rsid w:val="00096011"/>
    <w:rsid w:val="000A40D6"/>
    <w:rsid w:val="000B0963"/>
    <w:rsid w:val="000B2602"/>
    <w:rsid w:val="000B5FA5"/>
    <w:rsid w:val="000C242A"/>
    <w:rsid w:val="000D32C8"/>
    <w:rsid w:val="000D37B9"/>
    <w:rsid w:val="000E1849"/>
    <w:rsid w:val="000F6B83"/>
    <w:rsid w:val="00100803"/>
    <w:rsid w:val="001043AE"/>
    <w:rsid w:val="00104582"/>
    <w:rsid w:val="00106297"/>
    <w:rsid w:val="00110730"/>
    <w:rsid w:val="0011646C"/>
    <w:rsid w:val="00123C7D"/>
    <w:rsid w:val="001301AF"/>
    <w:rsid w:val="00131ADC"/>
    <w:rsid w:val="00136B58"/>
    <w:rsid w:val="00137FF5"/>
    <w:rsid w:val="00140ECF"/>
    <w:rsid w:val="0014413A"/>
    <w:rsid w:val="00154430"/>
    <w:rsid w:val="001579B8"/>
    <w:rsid w:val="00163D4F"/>
    <w:rsid w:val="0016520C"/>
    <w:rsid w:val="00167968"/>
    <w:rsid w:val="001725B9"/>
    <w:rsid w:val="001777EE"/>
    <w:rsid w:val="001822B5"/>
    <w:rsid w:val="00193F94"/>
    <w:rsid w:val="00196B83"/>
    <w:rsid w:val="00197907"/>
    <w:rsid w:val="001A282F"/>
    <w:rsid w:val="001A2CFC"/>
    <w:rsid w:val="001A5C7D"/>
    <w:rsid w:val="001B17E7"/>
    <w:rsid w:val="001C476B"/>
    <w:rsid w:val="001D1BE6"/>
    <w:rsid w:val="001D1E1B"/>
    <w:rsid w:val="001D2E31"/>
    <w:rsid w:val="001E0E44"/>
    <w:rsid w:val="001E26B4"/>
    <w:rsid w:val="001E647E"/>
    <w:rsid w:val="001F0D20"/>
    <w:rsid w:val="001F7C2C"/>
    <w:rsid w:val="002040C0"/>
    <w:rsid w:val="00210C13"/>
    <w:rsid w:val="00211E8C"/>
    <w:rsid w:val="0021208B"/>
    <w:rsid w:val="00215534"/>
    <w:rsid w:val="00215783"/>
    <w:rsid w:val="002224AD"/>
    <w:rsid w:val="002251D8"/>
    <w:rsid w:val="00242601"/>
    <w:rsid w:val="00246240"/>
    <w:rsid w:val="00253A48"/>
    <w:rsid w:val="00257257"/>
    <w:rsid w:val="002701DF"/>
    <w:rsid w:val="00290C42"/>
    <w:rsid w:val="00293927"/>
    <w:rsid w:val="00294FC8"/>
    <w:rsid w:val="002A4667"/>
    <w:rsid w:val="002A53C5"/>
    <w:rsid w:val="002A7D67"/>
    <w:rsid w:val="002B589B"/>
    <w:rsid w:val="002B7A18"/>
    <w:rsid w:val="002C51B1"/>
    <w:rsid w:val="002D1BDC"/>
    <w:rsid w:val="002D40DA"/>
    <w:rsid w:val="002E69A5"/>
    <w:rsid w:val="002F0EF8"/>
    <w:rsid w:val="002F106C"/>
    <w:rsid w:val="002F1425"/>
    <w:rsid w:val="002F3AE0"/>
    <w:rsid w:val="002F7734"/>
    <w:rsid w:val="003009A2"/>
    <w:rsid w:val="00305C86"/>
    <w:rsid w:val="00310A77"/>
    <w:rsid w:val="00320D52"/>
    <w:rsid w:val="00320DC9"/>
    <w:rsid w:val="00320E7D"/>
    <w:rsid w:val="00325D1F"/>
    <w:rsid w:val="00326784"/>
    <w:rsid w:val="003378C4"/>
    <w:rsid w:val="00344F7D"/>
    <w:rsid w:val="00351FA3"/>
    <w:rsid w:val="00354B4C"/>
    <w:rsid w:val="00354E36"/>
    <w:rsid w:val="00360DB4"/>
    <w:rsid w:val="00361F92"/>
    <w:rsid w:val="00362614"/>
    <w:rsid w:val="00372F7C"/>
    <w:rsid w:val="00375037"/>
    <w:rsid w:val="00375D7C"/>
    <w:rsid w:val="003812E8"/>
    <w:rsid w:val="00384CDC"/>
    <w:rsid w:val="00384DC4"/>
    <w:rsid w:val="003A6486"/>
    <w:rsid w:val="003B333D"/>
    <w:rsid w:val="003B6135"/>
    <w:rsid w:val="003C3EC3"/>
    <w:rsid w:val="003D4583"/>
    <w:rsid w:val="003E1E06"/>
    <w:rsid w:val="003E22A3"/>
    <w:rsid w:val="003E79BD"/>
    <w:rsid w:val="003F3AE9"/>
    <w:rsid w:val="003F6E35"/>
    <w:rsid w:val="003F74DE"/>
    <w:rsid w:val="004000FB"/>
    <w:rsid w:val="004018EA"/>
    <w:rsid w:val="00405664"/>
    <w:rsid w:val="004079AD"/>
    <w:rsid w:val="00412E7B"/>
    <w:rsid w:val="00421E2F"/>
    <w:rsid w:val="00423DD3"/>
    <w:rsid w:val="00425844"/>
    <w:rsid w:val="00427751"/>
    <w:rsid w:val="00432FD9"/>
    <w:rsid w:val="00441AFC"/>
    <w:rsid w:val="00442F33"/>
    <w:rsid w:val="0044676A"/>
    <w:rsid w:val="00447269"/>
    <w:rsid w:val="004579A5"/>
    <w:rsid w:val="004624C6"/>
    <w:rsid w:val="004635CB"/>
    <w:rsid w:val="00465198"/>
    <w:rsid w:val="00480776"/>
    <w:rsid w:val="0048758D"/>
    <w:rsid w:val="00491F86"/>
    <w:rsid w:val="004A72EC"/>
    <w:rsid w:val="004B1CDD"/>
    <w:rsid w:val="004B72AE"/>
    <w:rsid w:val="004C076B"/>
    <w:rsid w:val="004C6F8F"/>
    <w:rsid w:val="004D1E5B"/>
    <w:rsid w:val="004D4EF8"/>
    <w:rsid w:val="004E07A8"/>
    <w:rsid w:val="004E3314"/>
    <w:rsid w:val="004E4CCD"/>
    <w:rsid w:val="004E5DE1"/>
    <w:rsid w:val="00505338"/>
    <w:rsid w:val="005142AF"/>
    <w:rsid w:val="00517CA3"/>
    <w:rsid w:val="00540432"/>
    <w:rsid w:val="005419F2"/>
    <w:rsid w:val="00545B7B"/>
    <w:rsid w:val="00554A7A"/>
    <w:rsid w:val="00557008"/>
    <w:rsid w:val="00560605"/>
    <w:rsid w:val="00561B1A"/>
    <w:rsid w:val="00565F4B"/>
    <w:rsid w:val="00566CB1"/>
    <w:rsid w:val="005673E1"/>
    <w:rsid w:val="00572D14"/>
    <w:rsid w:val="0057428C"/>
    <w:rsid w:val="0057725B"/>
    <w:rsid w:val="0057768E"/>
    <w:rsid w:val="0058121D"/>
    <w:rsid w:val="00585CF2"/>
    <w:rsid w:val="00587AA5"/>
    <w:rsid w:val="005935C7"/>
    <w:rsid w:val="005950D0"/>
    <w:rsid w:val="005956BE"/>
    <w:rsid w:val="005A0A77"/>
    <w:rsid w:val="005A3537"/>
    <w:rsid w:val="005A6201"/>
    <w:rsid w:val="005A66A2"/>
    <w:rsid w:val="005B4759"/>
    <w:rsid w:val="005B4DDC"/>
    <w:rsid w:val="005C2F1A"/>
    <w:rsid w:val="005D58C2"/>
    <w:rsid w:val="005E155C"/>
    <w:rsid w:val="005E2EBF"/>
    <w:rsid w:val="005E79B6"/>
    <w:rsid w:val="00601903"/>
    <w:rsid w:val="00605C6A"/>
    <w:rsid w:val="00622A61"/>
    <w:rsid w:val="00626E2F"/>
    <w:rsid w:val="00643291"/>
    <w:rsid w:val="006455FF"/>
    <w:rsid w:val="00651465"/>
    <w:rsid w:val="006517C5"/>
    <w:rsid w:val="00657DEB"/>
    <w:rsid w:val="00660ADB"/>
    <w:rsid w:val="0066343A"/>
    <w:rsid w:val="00671650"/>
    <w:rsid w:val="0067447F"/>
    <w:rsid w:val="00676C61"/>
    <w:rsid w:val="006953AA"/>
    <w:rsid w:val="006A027C"/>
    <w:rsid w:val="006A179E"/>
    <w:rsid w:val="006A23CA"/>
    <w:rsid w:val="006B1D34"/>
    <w:rsid w:val="006B53AF"/>
    <w:rsid w:val="006C7854"/>
    <w:rsid w:val="006D2ACC"/>
    <w:rsid w:val="006D2ECE"/>
    <w:rsid w:val="006E4FCA"/>
    <w:rsid w:val="006E7E93"/>
    <w:rsid w:val="006F59BF"/>
    <w:rsid w:val="006F5F63"/>
    <w:rsid w:val="00702D73"/>
    <w:rsid w:val="00720099"/>
    <w:rsid w:val="00720EC4"/>
    <w:rsid w:val="00727DC2"/>
    <w:rsid w:val="00732B38"/>
    <w:rsid w:val="00733472"/>
    <w:rsid w:val="007366C1"/>
    <w:rsid w:val="0074463D"/>
    <w:rsid w:val="00750021"/>
    <w:rsid w:val="00753FFD"/>
    <w:rsid w:val="00766072"/>
    <w:rsid w:val="00766F87"/>
    <w:rsid w:val="0077136C"/>
    <w:rsid w:val="00771BC2"/>
    <w:rsid w:val="0078159F"/>
    <w:rsid w:val="00782EAC"/>
    <w:rsid w:val="00785777"/>
    <w:rsid w:val="00787831"/>
    <w:rsid w:val="00790452"/>
    <w:rsid w:val="00797209"/>
    <w:rsid w:val="007A7894"/>
    <w:rsid w:val="007B010E"/>
    <w:rsid w:val="007B57A1"/>
    <w:rsid w:val="007D3407"/>
    <w:rsid w:val="007F677B"/>
    <w:rsid w:val="007F6B10"/>
    <w:rsid w:val="00801B24"/>
    <w:rsid w:val="00802AE4"/>
    <w:rsid w:val="00804ECB"/>
    <w:rsid w:val="00807E99"/>
    <w:rsid w:val="00820884"/>
    <w:rsid w:val="008230C0"/>
    <w:rsid w:val="00832077"/>
    <w:rsid w:val="00833BAB"/>
    <w:rsid w:val="008358E6"/>
    <w:rsid w:val="00853D6A"/>
    <w:rsid w:val="008563AC"/>
    <w:rsid w:val="0085645C"/>
    <w:rsid w:val="008701B2"/>
    <w:rsid w:val="00871365"/>
    <w:rsid w:val="00873136"/>
    <w:rsid w:val="00882D96"/>
    <w:rsid w:val="008A42E7"/>
    <w:rsid w:val="008A5B65"/>
    <w:rsid w:val="008B2A79"/>
    <w:rsid w:val="008B6AC6"/>
    <w:rsid w:val="008B7F58"/>
    <w:rsid w:val="008C4D97"/>
    <w:rsid w:val="008E12A7"/>
    <w:rsid w:val="008E419A"/>
    <w:rsid w:val="008F07A1"/>
    <w:rsid w:val="008F376F"/>
    <w:rsid w:val="008F6214"/>
    <w:rsid w:val="00903E53"/>
    <w:rsid w:val="00913FE1"/>
    <w:rsid w:val="00922F6C"/>
    <w:rsid w:val="00930746"/>
    <w:rsid w:val="00930BA6"/>
    <w:rsid w:val="00941BF9"/>
    <w:rsid w:val="00952AAE"/>
    <w:rsid w:val="009631D2"/>
    <w:rsid w:val="009761DA"/>
    <w:rsid w:val="00976308"/>
    <w:rsid w:val="009767D5"/>
    <w:rsid w:val="00993215"/>
    <w:rsid w:val="009B7821"/>
    <w:rsid w:val="009C1BDD"/>
    <w:rsid w:val="009C6677"/>
    <w:rsid w:val="009DABC9"/>
    <w:rsid w:val="009E13E9"/>
    <w:rsid w:val="009F280C"/>
    <w:rsid w:val="00A02FBE"/>
    <w:rsid w:val="00A03A67"/>
    <w:rsid w:val="00A11D78"/>
    <w:rsid w:val="00A14212"/>
    <w:rsid w:val="00A212FC"/>
    <w:rsid w:val="00A41B42"/>
    <w:rsid w:val="00A41D88"/>
    <w:rsid w:val="00A422AC"/>
    <w:rsid w:val="00A60F8E"/>
    <w:rsid w:val="00A87594"/>
    <w:rsid w:val="00A879F1"/>
    <w:rsid w:val="00A90510"/>
    <w:rsid w:val="00A91F38"/>
    <w:rsid w:val="00A93DC1"/>
    <w:rsid w:val="00A94FCC"/>
    <w:rsid w:val="00AB0A5C"/>
    <w:rsid w:val="00AB5A59"/>
    <w:rsid w:val="00AC219B"/>
    <w:rsid w:val="00AE26F1"/>
    <w:rsid w:val="00AE6458"/>
    <w:rsid w:val="00AF3507"/>
    <w:rsid w:val="00B1060D"/>
    <w:rsid w:val="00B2185C"/>
    <w:rsid w:val="00B22CED"/>
    <w:rsid w:val="00B2628D"/>
    <w:rsid w:val="00B26318"/>
    <w:rsid w:val="00B37F50"/>
    <w:rsid w:val="00B4671D"/>
    <w:rsid w:val="00B6061B"/>
    <w:rsid w:val="00B66178"/>
    <w:rsid w:val="00B7225A"/>
    <w:rsid w:val="00B76624"/>
    <w:rsid w:val="00B818DF"/>
    <w:rsid w:val="00B869CB"/>
    <w:rsid w:val="00B87120"/>
    <w:rsid w:val="00B8734A"/>
    <w:rsid w:val="00B90CD7"/>
    <w:rsid w:val="00B931FC"/>
    <w:rsid w:val="00B93C38"/>
    <w:rsid w:val="00B9593B"/>
    <w:rsid w:val="00BA6263"/>
    <w:rsid w:val="00BA74D4"/>
    <w:rsid w:val="00BB1DD4"/>
    <w:rsid w:val="00BB46A8"/>
    <w:rsid w:val="00BC1013"/>
    <w:rsid w:val="00BC671D"/>
    <w:rsid w:val="00BD366D"/>
    <w:rsid w:val="00BE5F34"/>
    <w:rsid w:val="00BE65E1"/>
    <w:rsid w:val="00BF43EE"/>
    <w:rsid w:val="00BF5393"/>
    <w:rsid w:val="00C05258"/>
    <w:rsid w:val="00C071B3"/>
    <w:rsid w:val="00C11546"/>
    <w:rsid w:val="00C12295"/>
    <w:rsid w:val="00C157DD"/>
    <w:rsid w:val="00C24059"/>
    <w:rsid w:val="00C32482"/>
    <w:rsid w:val="00C332FA"/>
    <w:rsid w:val="00C35355"/>
    <w:rsid w:val="00C46125"/>
    <w:rsid w:val="00C5202A"/>
    <w:rsid w:val="00C72419"/>
    <w:rsid w:val="00C72FA0"/>
    <w:rsid w:val="00C73F2A"/>
    <w:rsid w:val="00C84362"/>
    <w:rsid w:val="00C96DB4"/>
    <w:rsid w:val="00CB5511"/>
    <w:rsid w:val="00CC3D6E"/>
    <w:rsid w:val="00CC45D2"/>
    <w:rsid w:val="00CC6C61"/>
    <w:rsid w:val="00CD32DC"/>
    <w:rsid w:val="00CD49DA"/>
    <w:rsid w:val="00CE3585"/>
    <w:rsid w:val="00CF0088"/>
    <w:rsid w:val="00D02061"/>
    <w:rsid w:val="00D03210"/>
    <w:rsid w:val="00D105FD"/>
    <w:rsid w:val="00D13426"/>
    <w:rsid w:val="00D15A3F"/>
    <w:rsid w:val="00D3072A"/>
    <w:rsid w:val="00D347B8"/>
    <w:rsid w:val="00D36BF2"/>
    <w:rsid w:val="00D40210"/>
    <w:rsid w:val="00D40D4E"/>
    <w:rsid w:val="00D425DD"/>
    <w:rsid w:val="00D465E6"/>
    <w:rsid w:val="00D50BD7"/>
    <w:rsid w:val="00D67480"/>
    <w:rsid w:val="00D70019"/>
    <w:rsid w:val="00D808F2"/>
    <w:rsid w:val="00D81056"/>
    <w:rsid w:val="00D94795"/>
    <w:rsid w:val="00DB3415"/>
    <w:rsid w:val="00DB6070"/>
    <w:rsid w:val="00DC26BD"/>
    <w:rsid w:val="00DC2988"/>
    <w:rsid w:val="00DC673C"/>
    <w:rsid w:val="00DD030F"/>
    <w:rsid w:val="00DD305C"/>
    <w:rsid w:val="00DF16FA"/>
    <w:rsid w:val="00E04817"/>
    <w:rsid w:val="00E151A9"/>
    <w:rsid w:val="00E25274"/>
    <w:rsid w:val="00E334C6"/>
    <w:rsid w:val="00E35F01"/>
    <w:rsid w:val="00E56A65"/>
    <w:rsid w:val="00E608C7"/>
    <w:rsid w:val="00E61CCB"/>
    <w:rsid w:val="00E66A4A"/>
    <w:rsid w:val="00E7094E"/>
    <w:rsid w:val="00E75335"/>
    <w:rsid w:val="00E76E73"/>
    <w:rsid w:val="00E779D2"/>
    <w:rsid w:val="00E80123"/>
    <w:rsid w:val="00E84290"/>
    <w:rsid w:val="00E963DD"/>
    <w:rsid w:val="00EA0BE5"/>
    <w:rsid w:val="00EA11C7"/>
    <w:rsid w:val="00EA3106"/>
    <w:rsid w:val="00EA3164"/>
    <w:rsid w:val="00EA3736"/>
    <w:rsid w:val="00EA4DB9"/>
    <w:rsid w:val="00EB25D4"/>
    <w:rsid w:val="00EB48AC"/>
    <w:rsid w:val="00ED552E"/>
    <w:rsid w:val="00ED677E"/>
    <w:rsid w:val="00EE5380"/>
    <w:rsid w:val="00EF1A28"/>
    <w:rsid w:val="00EF6EDD"/>
    <w:rsid w:val="00F02708"/>
    <w:rsid w:val="00F14C95"/>
    <w:rsid w:val="00F22C76"/>
    <w:rsid w:val="00F3477C"/>
    <w:rsid w:val="00F362AB"/>
    <w:rsid w:val="00F40066"/>
    <w:rsid w:val="00F40FA2"/>
    <w:rsid w:val="00F7258C"/>
    <w:rsid w:val="00F73EBF"/>
    <w:rsid w:val="00F80B57"/>
    <w:rsid w:val="00F82AA2"/>
    <w:rsid w:val="00F82D65"/>
    <w:rsid w:val="00F8606F"/>
    <w:rsid w:val="00F9314F"/>
    <w:rsid w:val="00F943F1"/>
    <w:rsid w:val="00F96D95"/>
    <w:rsid w:val="00F976E2"/>
    <w:rsid w:val="00FA4088"/>
    <w:rsid w:val="00FA4A39"/>
    <w:rsid w:val="00FB3B9C"/>
    <w:rsid w:val="00FC1CE6"/>
    <w:rsid w:val="00FD7A13"/>
    <w:rsid w:val="00FE58D7"/>
    <w:rsid w:val="00FF3BE0"/>
    <w:rsid w:val="00FF56D9"/>
    <w:rsid w:val="00FF6629"/>
    <w:rsid w:val="01837501"/>
    <w:rsid w:val="044C39D8"/>
    <w:rsid w:val="05912230"/>
    <w:rsid w:val="062976AC"/>
    <w:rsid w:val="06574991"/>
    <w:rsid w:val="06E110DF"/>
    <w:rsid w:val="07DDC262"/>
    <w:rsid w:val="080C54EB"/>
    <w:rsid w:val="0828E4BE"/>
    <w:rsid w:val="0AE64AB9"/>
    <w:rsid w:val="0BE92DF8"/>
    <w:rsid w:val="0C8231E9"/>
    <w:rsid w:val="0D1B61C3"/>
    <w:rsid w:val="0D90A822"/>
    <w:rsid w:val="0DC28723"/>
    <w:rsid w:val="1039ADDB"/>
    <w:rsid w:val="129B3F72"/>
    <w:rsid w:val="14AC4A3A"/>
    <w:rsid w:val="186793D7"/>
    <w:rsid w:val="19BD57B6"/>
    <w:rsid w:val="19F6A2AA"/>
    <w:rsid w:val="1AB587A1"/>
    <w:rsid w:val="1BC55649"/>
    <w:rsid w:val="1E2EADD4"/>
    <w:rsid w:val="20AEFD28"/>
    <w:rsid w:val="219113E7"/>
    <w:rsid w:val="2419F734"/>
    <w:rsid w:val="2454FB68"/>
    <w:rsid w:val="245E2895"/>
    <w:rsid w:val="2800ED9B"/>
    <w:rsid w:val="28F637E0"/>
    <w:rsid w:val="29E194AC"/>
    <w:rsid w:val="2B8BA5A0"/>
    <w:rsid w:val="2EF415D2"/>
    <w:rsid w:val="2F31EF10"/>
    <w:rsid w:val="2F80F6E9"/>
    <w:rsid w:val="2F8E1FE5"/>
    <w:rsid w:val="2FA250CB"/>
    <w:rsid w:val="32832B63"/>
    <w:rsid w:val="34115BBE"/>
    <w:rsid w:val="35AE1752"/>
    <w:rsid w:val="36D367A2"/>
    <w:rsid w:val="379D90E2"/>
    <w:rsid w:val="38533735"/>
    <w:rsid w:val="38DA642D"/>
    <w:rsid w:val="3B548EE1"/>
    <w:rsid w:val="3C3865F8"/>
    <w:rsid w:val="3F61FC30"/>
    <w:rsid w:val="3FC66039"/>
    <w:rsid w:val="3FD8B1E4"/>
    <w:rsid w:val="40FDCC91"/>
    <w:rsid w:val="42B62F10"/>
    <w:rsid w:val="434E0BAB"/>
    <w:rsid w:val="437462EF"/>
    <w:rsid w:val="437D1F30"/>
    <w:rsid w:val="43DA6921"/>
    <w:rsid w:val="44782DA2"/>
    <w:rsid w:val="44D3F0E3"/>
    <w:rsid w:val="4536669E"/>
    <w:rsid w:val="47AAD4B8"/>
    <w:rsid w:val="4896F8D0"/>
    <w:rsid w:val="4898BAB9"/>
    <w:rsid w:val="49740D42"/>
    <w:rsid w:val="4D41B172"/>
    <w:rsid w:val="4D4D57AA"/>
    <w:rsid w:val="4DD0FE9F"/>
    <w:rsid w:val="4E028566"/>
    <w:rsid w:val="4E470E18"/>
    <w:rsid w:val="50165D9A"/>
    <w:rsid w:val="50CF4B6E"/>
    <w:rsid w:val="513846FC"/>
    <w:rsid w:val="528DBEAD"/>
    <w:rsid w:val="545F6642"/>
    <w:rsid w:val="5A76D69A"/>
    <w:rsid w:val="5C5B5EAF"/>
    <w:rsid w:val="5E9F5621"/>
    <w:rsid w:val="5F6494C4"/>
    <w:rsid w:val="61CC1E30"/>
    <w:rsid w:val="6313CD03"/>
    <w:rsid w:val="65429D75"/>
    <w:rsid w:val="65D0721F"/>
    <w:rsid w:val="663A73D7"/>
    <w:rsid w:val="66D02644"/>
    <w:rsid w:val="68A4EF33"/>
    <w:rsid w:val="68E9E4D5"/>
    <w:rsid w:val="6A49CC8D"/>
    <w:rsid w:val="6B5C3965"/>
    <w:rsid w:val="6BA6CEB2"/>
    <w:rsid w:val="6D11EB6B"/>
    <w:rsid w:val="6D602DC6"/>
    <w:rsid w:val="6ECBF590"/>
    <w:rsid w:val="709F53B5"/>
    <w:rsid w:val="71506F8D"/>
    <w:rsid w:val="7B7647A8"/>
    <w:rsid w:val="7CAEC3AC"/>
    <w:rsid w:val="7EA207A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A34A6"/>
  <w15:chartTrackingRefBased/>
  <w15:docId w15:val="{7F336763-A84A-4D5C-966E-BD4BA283D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105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105FD"/>
    <w:pPr>
      <w:ind w:left="720"/>
      <w:contextualSpacing/>
    </w:pPr>
  </w:style>
  <w:style w:type="character" w:styleId="Hyperlink">
    <w:name w:val="Hyperlink"/>
    <w:basedOn w:val="DefaultParagraphFont"/>
    <w:uiPriority w:val="99"/>
    <w:unhideWhenUsed/>
    <w:rsid w:val="00D105FD"/>
    <w:rPr>
      <w:color w:val="0563C1" w:themeColor="hyperlink"/>
      <w:u w:val="single"/>
    </w:rPr>
  </w:style>
  <w:style w:type="paragraph" w:styleId="BodyText">
    <w:name w:val="Body Text"/>
    <w:basedOn w:val="Normal"/>
    <w:link w:val="BodyTextChar"/>
    <w:uiPriority w:val="1"/>
    <w:qFormat/>
    <w:rsid w:val="00D105FD"/>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D105FD"/>
    <w:rPr>
      <w:rFonts w:ascii="Times New Roman" w:eastAsia="Times New Roman" w:hAnsi="Times New Roman" w:cs="Times New Roman"/>
      <w:sz w:val="24"/>
      <w:szCs w:val="24"/>
      <w:lang w:bidi="en-US"/>
    </w:rPr>
  </w:style>
  <w:style w:type="character" w:styleId="UnresolvedMention">
    <w:name w:val="Unresolved Mention"/>
    <w:basedOn w:val="DefaultParagraphFont"/>
    <w:uiPriority w:val="99"/>
    <w:semiHidden/>
    <w:unhideWhenUsed/>
    <w:rsid w:val="00AE6458"/>
    <w:rPr>
      <w:color w:val="605E5C"/>
      <w:shd w:val="clear" w:color="auto" w:fill="E1DFDD"/>
    </w:rPr>
  </w:style>
  <w:style w:type="character" w:customStyle="1" w:styleId="codeph">
    <w:name w:val="codeph"/>
    <w:basedOn w:val="DefaultParagraphFont"/>
    <w:rsid w:val="00480776"/>
  </w:style>
  <w:style w:type="paragraph" w:styleId="BalloonText">
    <w:name w:val="Balloon Text"/>
    <w:basedOn w:val="Normal"/>
    <w:link w:val="BalloonTextChar"/>
    <w:uiPriority w:val="99"/>
    <w:semiHidden/>
    <w:unhideWhenUsed/>
    <w:rsid w:val="00131A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ADC"/>
    <w:rPr>
      <w:rFonts w:ascii="Segoe UI" w:hAnsi="Segoe UI" w:cs="Segoe UI"/>
      <w:sz w:val="18"/>
      <w:szCs w:val="18"/>
    </w:rPr>
  </w:style>
  <w:style w:type="character" w:styleId="CommentReference">
    <w:name w:val="annotation reference"/>
    <w:basedOn w:val="DefaultParagraphFont"/>
    <w:uiPriority w:val="99"/>
    <w:semiHidden/>
    <w:unhideWhenUsed/>
    <w:rsid w:val="00131ADC"/>
    <w:rPr>
      <w:sz w:val="16"/>
      <w:szCs w:val="16"/>
    </w:rPr>
  </w:style>
  <w:style w:type="paragraph" w:styleId="CommentText">
    <w:name w:val="annotation text"/>
    <w:basedOn w:val="Normal"/>
    <w:link w:val="CommentTextChar"/>
    <w:uiPriority w:val="99"/>
    <w:semiHidden/>
    <w:unhideWhenUsed/>
    <w:rsid w:val="00131ADC"/>
    <w:pPr>
      <w:spacing w:line="240" w:lineRule="auto"/>
    </w:pPr>
    <w:rPr>
      <w:sz w:val="20"/>
      <w:szCs w:val="20"/>
    </w:rPr>
  </w:style>
  <w:style w:type="character" w:customStyle="1" w:styleId="CommentTextChar">
    <w:name w:val="Comment Text Char"/>
    <w:basedOn w:val="DefaultParagraphFont"/>
    <w:link w:val="CommentText"/>
    <w:uiPriority w:val="99"/>
    <w:semiHidden/>
    <w:rsid w:val="00131ADC"/>
    <w:rPr>
      <w:sz w:val="20"/>
      <w:szCs w:val="20"/>
    </w:rPr>
  </w:style>
  <w:style w:type="paragraph" w:styleId="CommentSubject">
    <w:name w:val="annotation subject"/>
    <w:basedOn w:val="CommentText"/>
    <w:next w:val="CommentText"/>
    <w:link w:val="CommentSubjectChar"/>
    <w:uiPriority w:val="99"/>
    <w:semiHidden/>
    <w:unhideWhenUsed/>
    <w:rsid w:val="00131ADC"/>
    <w:rPr>
      <w:b/>
      <w:bCs/>
    </w:rPr>
  </w:style>
  <w:style w:type="character" w:customStyle="1" w:styleId="CommentSubjectChar">
    <w:name w:val="Comment Subject Char"/>
    <w:basedOn w:val="CommentTextChar"/>
    <w:link w:val="CommentSubject"/>
    <w:uiPriority w:val="99"/>
    <w:semiHidden/>
    <w:rsid w:val="00131ADC"/>
    <w:rPr>
      <w:b/>
      <w:bCs/>
      <w:sz w:val="20"/>
      <w:szCs w:val="20"/>
    </w:rPr>
  </w:style>
  <w:style w:type="table" w:styleId="TableGrid">
    <w:name w:val="Table Grid"/>
    <w:basedOn w:val="TableNormal"/>
    <w:uiPriority w:val="39"/>
    <w:rsid w:val="00360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463083">
      <w:bodyDiv w:val="1"/>
      <w:marLeft w:val="0"/>
      <w:marRight w:val="0"/>
      <w:marTop w:val="0"/>
      <w:marBottom w:val="0"/>
      <w:divBdr>
        <w:top w:val="none" w:sz="0" w:space="0" w:color="auto"/>
        <w:left w:val="none" w:sz="0" w:space="0" w:color="auto"/>
        <w:bottom w:val="none" w:sz="0" w:space="0" w:color="auto"/>
        <w:right w:val="none" w:sz="0" w:space="0" w:color="auto"/>
      </w:divBdr>
    </w:div>
    <w:div w:id="687101443">
      <w:bodyDiv w:val="1"/>
      <w:marLeft w:val="0"/>
      <w:marRight w:val="0"/>
      <w:marTop w:val="0"/>
      <w:marBottom w:val="0"/>
      <w:divBdr>
        <w:top w:val="none" w:sz="0" w:space="0" w:color="auto"/>
        <w:left w:val="none" w:sz="0" w:space="0" w:color="auto"/>
        <w:bottom w:val="none" w:sz="0" w:space="0" w:color="auto"/>
        <w:right w:val="none" w:sz="0" w:space="0" w:color="auto"/>
      </w:divBdr>
      <w:divsChild>
        <w:div w:id="875387177">
          <w:marLeft w:val="360"/>
          <w:marRight w:val="0"/>
          <w:marTop w:val="60"/>
          <w:marBottom w:val="60"/>
          <w:divBdr>
            <w:top w:val="none" w:sz="0" w:space="0" w:color="auto"/>
            <w:left w:val="none" w:sz="0" w:space="0" w:color="auto"/>
            <w:bottom w:val="none" w:sz="0" w:space="0" w:color="auto"/>
            <w:right w:val="none" w:sz="0" w:space="0" w:color="auto"/>
          </w:divBdr>
        </w:div>
      </w:divsChild>
    </w:div>
    <w:div w:id="826438745">
      <w:bodyDiv w:val="1"/>
      <w:marLeft w:val="0"/>
      <w:marRight w:val="0"/>
      <w:marTop w:val="0"/>
      <w:marBottom w:val="0"/>
      <w:divBdr>
        <w:top w:val="none" w:sz="0" w:space="0" w:color="auto"/>
        <w:left w:val="none" w:sz="0" w:space="0" w:color="auto"/>
        <w:bottom w:val="none" w:sz="0" w:space="0" w:color="auto"/>
        <w:right w:val="none" w:sz="0" w:space="0" w:color="auto"/>
      </w:divBdr>
    </w:div>
    <w:div w:id="1053037792">
      <w:bodyDiv w:val="1"/>
      <w:marLeft w:val="0"/>
      <w:marRight w:val="0"/>
      <w:marTop w:val="0"/>
      <w:marBottom w:val="0"/>
      <w:divBdr>
        <w:top w:val="none" w:sz="0" w:space="0" w:color="auto"/>
        <w:left w:val="none" w:sz="0" w:space="0" w:color="auto"/>
        <w:bottom w:val="none" w:sz="0" w:space="0" w:color="auto"/>
        <w:right w:val="none" w:sz="0" w:space="0" w:color="auto"/>
      </w:divBdr>
      <w:divsChild>
        <w:div w:id="871302167">
          <w:marLeft w:val="360"/>
          <w:marRight w:val="0"/>
          <w:marTop w:val="60"/>
          <w:marBottom w:val="60"/>
          <w:divBdr>
            <w:top w:val="none" w:sz="0" w:space="0" w:color="auto"/>
            <w:left w:val="none" w:sz="0" w:space="0" w:color="auto"/>
            <w:bottom w:val="none" w:sz="0" w:space="0" w:color="auto"/>
            <w:right w:val="none" w:sz="0" w:space="0" w:color="auto"/>
          </w:divBdr>
        </w:div>
      </w:divsChild>
    </w:div>
    <w:div w:id="1136491530">
      <w:bodyDiv w:val="1"/>
      <w:marLeft w:val="0"/>
      <w:marRight w:val="0"/>
      <w:marTop w:val="0"/>
      <w:marBottom w:val="0"/>
      <w:divBdr>
        <w:top w:val="none" w:sz="0" w:space="0" w:color="auto"/>
        <w:left w:val="none" w:sz="0" w:space="0" w:color="auto"/>
        <w:bottom w:val="none" w:sz="0" w:space="0" w:color="auto"/>
        <w:right w:val="none" w:sz="0" w:space="0" w:color="auto"/>
      </w:divBdr>
    </w:div>
    <w:div w:id="1361978650">
      <w:bodyDiv w:val="1"/>
      <w:marLeft w:val="0"/>
      <w:marRight w:val="0"/>
      <w:marTop w:val="0"/>
      <w:marBottom w:val="0"/>
      <w:divBdr>
        <w:top w:val="none" w:sz="0" w:space="0" w:color="auto"/>
        <w:left w:val="none" w:sz="0" w:space="0" w:color="auto"/>
        <w:bottom w:val="none" w:sz="0" w:space="0" w:color="auto"/>
        <w:right w:val="none" w:sz="0" w:space="0" w:color="auto"/>
      </w:divBdr>
    </w:div>
    <w:div w:id="1362781421">
      <w:bodyDiv w:val="1"/>
      <w:marLeft w:val="0"/>
      <w:marRight w:val="0"/>
      <w:marTop w:val="0"/>
      <w:marBottom w:val="0"/>
      <w:divBdr>
        <w:top w:val="none" w:sz="0" w:space="0" w:color="auto"/>
        <w:left w:val="none" w:sz="0" w:space="0" w:color="auto"/>
        <w:bottom w:val="none" w:sz="0" w:space="0" w:color="auto"/>
        <w:right w:val="none" w:sz="0" w:space="0" w:color="auto"/>
      </w:divBdr>
    </w:div>
    <w:div w:id="1526746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hyperlink" Target="https://github.com/PTCInc/StudioExamples/tree/master/Scaling%20Digital%20Twin%20Experiences/Scaling%20Digital%20Twin%20Experiences%20200" TargetMode="External"/><Relationship Id="rId39" Type="http://schemas.openxmlformats.org/officeDocument/2006/relationships/image" Target="media/image25.jp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hyperlink" Target="https://github.com/PTCInc/StudioExamples/blob/master/Scaling%20Digital%20Twin%20Experiences/Scaling%20Digital%20Twin%20Experiences%20200/ScalingDigitalTwinExperiences202.bat"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develop.zendesk.com/hc/en-us/articles/360001068567-Installing-and-using-cURL"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tyles" Target="styles.xml"/><Relationship Id="rId61" Type="http://schemas.microsoft.com/office/2018/08/relationships/commentsExtensible" Target="commentsExtensible.xml"/><Relationship Id="rId19" Type="http://schemas.openxmlformats.org/officeDocument/2006/relationships/image" Target="media/image7.png"/><Relationship Id="rId14" Type="http://schemas.microsoft.com/office/2016/09/relationships/commentsIds" Target="commentsIds.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image" Target="media/image37.jp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url.se/download.html" TargetMode="External"/><Relationship Id="rId25" Type="http://schemas.openxmlformats.org/officeDocument/2006/relationships/hyperlink" Target="https://github.com/PTCInc/StudioExamples/tree/master/Scaling%20Digital%20Twin%20Experiences/Scaling%20Digital%20Twin%20Experiences%20200/ScalingDigitalTwinExperiences202" TargetMode="Externa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F5F84FD976A1C49AE760094493F71A7" ma:contentTypeVersion="8" ma:contentTypeDescription="Create a new document." ma:contentTypeScope="" ma:versionID="139bbf5499d98508748792fbfff2da73">
  <xsd:schema xmlns:xsd="http://www.w3.org/2001/XMLSchema" xmlns:xs="http://www.w3.org/2001/XMLSchema" xmlns:p="http://schemas.microsoft.com/office/2006/metadata/properties" xmlns:ns2="0e35ee76-598e-470d-8944-3761f9732e66" targetNamespace="http://schemas.microsoft.com/office/2006/metadata/properties" ma:root="true" ma:fieldsID="d10ab909168cc13379e8275fd5dd6023" ns2:_="">
    <xsd:import namespace="0e35ee76-598e-470d-8944-3761f9732e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35ee76-598e-470d-8944-3761f9732e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56F441-A3CA-45C3-9611-DF5CA98A00A8}">
  <ds:schemaRefs>
    <ds:schemaRef ds:uri="http://schemas.microsoft.com/sharepoint/v3/contenttype/forms"/>
  </ds:schemaRefs>
</ds:datastoreItem>
</file>

<file path=customXml/itemProps2.xml><?xml version="1.0" encoding="utf-8"?>
<ds:datastoreItem xmlns:ds="http://schemas.openxmlformats.org/officeDocument/2006/customXml" ds:itemID="{999DC0B8-B236-4A07-9D71-0D625811988D}">
  <ds:schemaRefs>
    <ds:schemaRef ds:uri="http://purl.org/dc/elements/1.1/"/>
    <ds:schemaRef ds:uri="http://purl.org/dc/terms/"/>
    <ds:schemaRef ds:uri="http://schemas.openxmlformats.org/package/2006/metadata/core-properties"/>
    <ds:schemaRef ds:uri="http://schemas.microsoft.com/office/2006/documentManagement/types"/>
    <ds:schemaRef ds:uri="http://purl.org/dc/dcmitype/"/>
    <ds:schemaRef ds:uri="0e35ee76-598e-470d-8944-3761f9732e66"/>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DDD19036-EF91-4CBC-A207-B15CE48A73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35ee76-598e-470d-8944-3761f9732e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3670</Words>
  <Characters>20922</Characters>
  <Application>Microsoft Office Word</Application>
  <DocSecurity>0</DocSecurity>
  <Lines>174</Lines>
  <Paragraphs>49</Paragraphs>
  <ScaleCrop>false</ScaleCrop>
  <Company/>
  <LinksUpToDate>false</LinksUpToDate>
  <CharactersWithSpaces>24543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dc:creator>
  <cp:keywords/>
  <dc:description/>
  <cp:lastModifiedBy>Prideaux-Ghee, Stephen</cp:lastModifiedBy>
  <cp:revision>2</cp:revision>
  <dcterms:created xsi:type="dcterms:W3CDTF">2021-09-20T15:58:00Z</dcterms:created>
  <dcterms:modified xsi:type="dcterms:W3CDTF">2021-09-20T15:58:00Z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0x0101008F5F84FD976A1C49AE760094493F71A7</vt:lpwstr>
  </property>
</Properties>
</file>