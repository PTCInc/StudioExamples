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4587A5" w14:textId="15BDE2B6" w:rsidR="001C3CD8" w:rsidRPr="00307025" w:rsidRDefault="00B720C8" w:rsidP="00254444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Metadata 101: </w:t>
      </w:r>
      <w:r w:rsidR="00254444" w:rsidRPr="00307025">
        <w:rPr>
          <w:rFonts w:ascii="Arial" w:hAnsi="Arial" w:cs="Arial"/>
          <w:b/>
          <w:bCs/>
          <w:sz w:val="24"/>
          <w:szCs w:val="24"/>
        </w:rPr>
        <w:t xml:space="preserve">Using </w:t>
      </w:r>
      <w:r w:rsidR="00281222">
        <w:rPr>
          <w:rFonts w:ascii="Arial" w:hAnsi="Arial" w:cs="Arial"/>
          <w:b/>
          <w:bCs/>
          <w:sz w:val="24"/>
          <w:szCs w:val="24"/>
        </w:rPr>
        <w:t>Attributes</w:t>
      </w:r>
      <w:r w:rsidR="00254444" w:rsidRPr="00307025">
        <w:rPr>
          <w:rFonts w:ascii="Arial" w:hAnsi="Arial" w:cs="Arial"/>
          <w:b/>
          <w:bCs/>
          <w:sz w:val="24"/>
          <w:szCs w:val="24"/>
        </w:rPr>
        <w:t xml:space="preserve"> in Creo Illustrate</w:t>
      </w:r>
    </w:p>
    <w:p w14:paraId="78FD8773" w14:textId="6704C487" w:rsidR="001D589B" w:rsidRDefault="001D589B" w:rsidP="002A2A20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Intro</w:t>
      </w:r>
    </w:p>
    <w:p w14:paraId="3CF4601C" w14:textId="467AE5E8" w:rsidR="00305B69" w:rsidRPr="00305B69" w:rsidRDefault="00305B69" w:rsidP="002A2A20">
      <w:pPr>
        <w:rPr>
          <w:rFonts w:ascii="Arial" w:hAnsi="Arial" w:cs="Arial"/>
        </w:rPr>
      </w:pPr>
      <w:r w:rsidRPr="21DDA42C">
        <w:rPr>
          <w:rFonts w:ascii="Arial" w:hAnsi="Arial" w:cs="Arial"/>
        </w:rPr>
        <w:t>For years, service procedures have been</w:t>
      </w:r>
      <w:r w:rsidR="002C28AE" w:rsidRPr="21DDA42C">
        <w:rPr>
          <w:rFonts w:ascii="Arial" w:hAnsi="Arial" w:cs="Arial"/>
        </w:rPr>
        <w:t xml:space="preserve"> distributed through service manuals. In the more recent </w:t>
      </w:r>
      <w:r w:rsidR="00983188" w:rsidRPr="21DDA42C">
        <w:rPr>
          <w:rFonts w:ascii="Arial" w:hAnsi="Arial" w:cs="Arial"/>
        </w:rPr>
        <w:t xml:space="preserve">term, service procedures have been able to be turned into instructional videos. These methods, however, </w:t>
      </w:r>
      <w:r w:rsidR="00A71E25" w:rsidRPr="21DDA42C">
        <w:rPr>
          <w:rFonts w:ascii="Arial" w:hAnsi="Arial" w:cs="Arial"/>
        </w:rPr>
        <w:t>are both 2D representations of a 3D object. Using AR, work instructions for 3D object can be created in 3D by overlaying data on top of a physical model or on a separate digital representation of that model.</w:t>
      </w:r>
      <w:r w:rsidR="00165F83" w:rsidRPr="21DDA42C">
        <w:rPr>
          <w:rFonts w:ascii="Arial" w:hAnsi="Arial" w:cs="Arial"/>
        </w:rPr>
        <w:t xml:space="preserve"> Before these instructions are viewed in AR, they are created by an engineer on a computer</w:t>
      </w:r>
      <w:r w:rsidR="00342F0A" w:rsidRPr="21DDA42C">
        <w:rPr>
          <w:rFonts w:ascii="Arial" w:hAnsi="Arial" w:cs="Arial"/>
        </w:rPr>
        <w:t>. The animations for these work instructions are saved in the metadata of a CAD model, which will be defined in the coming project.</w:t>
      </w:r>
      <w:r w:rsidR="0090375C">
        <w:rPr>
          <w:rFonts w:ascii="Arial" w:hAnsi="Arial" w:cs="Arial"/>
        </w:rPr>
        <w:t xml:space="preserve"> This allows engineers to do work quicker and more efficiently than reading a manual</w:t>
      </w:r>
      <w:r w:rsidR="00763713">
        <w:rPr>
          <w:rFonts w:ascii="Arial" w:hAnsi="Arial" w:cs="Arial"/>
        </w:rPr>
        <w:t>, be safer when performing the procedures, and reduce having to rework incorrect pro</w:t>
      </w:r>
      <w:r w:rsidR="009C5F5C">
        <w:rPr>
          <w:rFonts w:ascii="Arial" w:hAnsi="Arial" w:cs="Arial"/>
        </w:rPr>
        <w:t>cedures.</w:t>
      </w:r>
    </w:p>
    <w:p w14:paraId="156D2B0F" w14:textId="1D30ECEA" w:rsidR="003D7704" w:rsidRDefault="002E6752" w:rsidP="002A2A20">
      <w:pPr>
        <w:rPr>
          <w:rFonts w:ascii="Arial" w:hAnsi="Arial" w:cs="Arial"/>
        </w:rPr>
      </w:pPr>
      <w:r>
        <w:rPr>
          <w:rFonts w:ascii="Arial" w:hAnsi="Arial" w:cs="Arial"/>
        </w:rPr>
        <w:t xml:space="preserve">Metadata is a generic term used to describe </w:t>
      </w:r>
      <w:r w:rsidR="00463743">
        <w:rPr>
          <w:rFonts w:ascii="Arial" w:hAnsi="Arial" w:cs="Arial"/>
        </w:rPr>
        <w:t xml:space="preserve">underlying data that provides information about </w:t>
      </w:r>
      <w:r w:rsidR="0021631F">
        <w:rPr>
          <w:rFonts w:ascii="Arial" w:hAnsi="Arial" w:cs="Arial"/>
        </w:rPr>
        <w:t>a certain item’s content. Metadata can come in many different forms and have different names. In the case of Cre</w:t>
      </w:r>
      <w:r w:rsidR="00EB7999">
        <w:rPr>
          <w:rFonts w:ascii="Arial" w:hAnsi="Arial" w:cs="Arial"/>
        </w:rPr>
        <w:t>o and Windchill,</w:t>
      </w:r>
      <w:r w:rsidR="005C6B29">
        <w:rPr>
          <w:rFonts w:ascii="Arial" w:hAnsi="Arial" w:cs="Arial"/>
        </w:rPr>
        <w:t xml:space="preserve"> </w:t>
      </w:r>
      <w:r w:rsidR="00147A35">
        <w:rPr>
          <w:rFonts w:ascii="Arial" w:hAnsi="Arial" w:cs="Arial"/>
        </w:rPr>
        <w:t xml:space="preserve">metadata is stored </w:t>
      </w:r>
      <w:r w:rsidR="000A1058">
        <w:rPr>
          <w:rFonts w:ascii="Arial" w:hAnsi="Arial" w:cs="Arial"/>
        </w:rPr>
        <w:t>a model’s</w:t>
      </w:r>
      <w:r w:rsidR="00147A35">
        <w:rPr>
          <w:rFonts w:ascii="Arial" w:hAnsi="Arial" w:cs="Arial"/>
        </w:rPr>
        <w:t xml:space="preserve"> </w:t>
      </w:r>
      <w:r w:rsidR="00147A35">
        <w:rPr>
          <w:rFonts w:ascii="Arial" w:hAnsi="Arial" w:cs="Arial"/>
          <w:b/>
          <w:bCs/>
        </w:rPr>
        <w:t>attributes</w:t>
      </w:r>
      <w:r w:rsidR="00AC0073">
        <w:rPr>
          <w:rFonts w:ascii="Arial" w:hAnsi="Arial" w:cs="Arial"/>
        </w:rPr>
        <w:t xml:space="preserve">. </w:t>
      </w:r>
      <w:r w:rsidR="00C9074D">
        <w:rPr>
          <w:rFonts w:ascii="Arial" w:hAnsi="Arial" w:cs="Arial"/>
        </w:rPr>
        <w:t xml:space="preserve">These attributes hold data that is </w:t>
      </w:r>
      <w:r w:rsidR="0092493F">
        <w:rPr>
          <w:rFonts w:ascii="Arial" w:hAnsi="Arial" w:cs="Arial"/>
        </w:rPr>
        <w:t>unique</w:t>
      </w:r>
      <w:r w:rsidR="00EB160B">
        <w:rPr>
          <w:rFonts w:ascii="Arial" w:hAnsi="Arial" w:cs="Arial"/>
        </w:rPr>
        <w:t xml:space="preserve"> </w:t>
      </w:r>
      <w:r w:rsidR="00DE2A25">
        <w:rPr>
          <w:rFonts w:ascii="Arial" w:hAnsi="Arial" w:cs="Arial"/>
        </w:rPr>
        <w:t>to each component of the CAD model</w:t>
      </w:r>
      <w:r w:rsidR="00C342C1">
        <w:rPr>
          <w:rFonts w:ascii="Arial" w:hAnsi="Arial" w:cs="Arial"/>
        </w:rPr>
        <w:t xml:space="preserve"> in an organized and ready to use way.</w:t>
      </w:r>
      <w:r w:rsidR="00FB4117">
        <w:rPr>
          <w:rFonts w:ascii="Arial" w:hAnsi="Arial" w:cs="Arial"/>
        </w:rPr>
        <w:t xml:space="preserve"> The data in the attributes of a model can be used when calling upon a part</w:t>
      </w:r>
      <w:r w:rsidR="00CF5DC0">
        <w:rPr>
          <w:rFonts w:ascii="Arial" w:hAnsi="Arial" w:cs="Arial"/>
        </w:rPr>
        <w:t xml:space="preserve"> in operations using Vuforia and </w:t>
      </w:r>
      <w:proofErr w:type="spellStart"/>
      <w:r w:rsidR="00CF5DC0">
        <w:rPr>
          <w:rFonts w:ascii="Arial" w:hAnsi="Arial" w:cs="Arial"/>
        </w:rPr>
        <w:t>ThingWorx</w:t>
      </w:r>
      <w:proofErr w:type="spellEnd"/>
      <w:r w:rsidR="00CF5DC0">
        <w:rPr>
          <w:rFonts w:ascii="Arial" w:hAnsi="Arial" w:cs="Arial"/>
        </w:rPr>
        <w:t>.</w:t>
      </w:r>
      <w:r w:rsidR="00E5002B">
        <w:rPr>
          <w:rFonts w:ascii="Arial" w:hAnsi="Arial" w:cs="Arial"/>
        </w:rPr>
        <w:t xml:space="preserve"> Examples of attributes are </w:t>
      </w:r>
      <w:proofErr w:type="spellStart"/>
      <w:r w:rsidR="00E5002B" w:rsidRPr="004D561A">
        <w:rPr>
          <w:rFonts w:ascii="Arial" w:hAnsi="Arial" w:cs="Arial"/>
          <w:b/>
          <w:bCs/>
        </w:rPr>
        <w:t>sBOM</w:t>
      </w:r>
      <w:proofErr w:type="spellEnd"/>
      <w:r w:rsidR="00E5002B" w:rsidRPr="004D561A">
        <w:rPr>
          <w:rFonts w:ascii="Arial" w:hAnsi="Arial" w:cs="Arial"/>
          <w:b/>
          <w:bCs/>
        </w:rPr>
        <w:t xml:space="preserve"> ID Path</w:t>
      </w:r>
      <w:r w:rsidR="00E5002B">
        <w:rPr>
          <w:rFonts w:ascii="Arial" w:hAnsi="Arial" w:cs="Arial"/>
        </w:rPr>
        <w:t xml:space="preserve">, which </w:t>
      </w:r>
      <w:r w:rsidR="00CC3613">
        <w:rPr>
          <w:rFonts w:ascii="Arial" w:hAnsi="Arial" w:cs="Arial"/>
        </w:rPr>
        <w:t>explains the location of a part/assembly in the model tree structure</w:t>
      </w:r>
      <w:r w:rsidR="00E87A93">
        <w:rPr>
          <w:rFonts w:ascii="Arial" w:hAnsi="Arial" w:cs="Arial"/>
        </w:rPr>
        <w:t xml:space="preserve">, and </w:t>
      </w:r>
      <w:r w:rsidR="00E87A93" w:rsidRPr="004D561A">
        <w:rPr>
          <w:rFonts w:ascii="Arial" w:hAnsi="Arial" w:cs="Arial"/>
          <w:b/>
          <w:bCs/>
        </w:rPr>
        <w:t>source</w:t>
      </w:r>
      <w:r w:rsidR="00266212" w:rsidRPr="004D561A">
        <w:rPr>
          <w:rFonts w:ascii="Arial" w:hAnsi="Arial" w:cs="Arial"/>
          <w:b/>
          <w:bCs/>
        </w:rPr>
        <w:t xml:space="preserve"> file name</w:t>
      </w:r>
      <w:r w:rsidR="00266212">
        <w:rPr>
          <w:rFonts w:ascii="Arial" w:hAnsi="Arial" w:cs="Arial"/>
        </w:rPr>
        <w:t xml:space="preserve">, which shows the exact name </w:t>
      </w:r>
      <w:r w:rsidR="004D561A">
        <w:rPr>
          <w:rFonts w:ascii="Arial" w:hAnsi="Arial" w:cs="Arial"/>
        </w:rPr>
        <w:t>of</w:t>
      </w:r>
      <w:r w:rsidR="00266212">
        <w:rPr>
          <w:rFonts w:ascii="Arial" w:hAnsi="Arial" w:cs="Arial"/>
        </w:rPr>
        <w:t xml:space="preserve"> the file of the part that is being queried.</w:t>
      </w:r>
      <w:r w:rsidR="00127159">
        <w:rPr>
          <w:rFonts w:ascii="Arial" w:hAnsi="Arial" w:cs="Arial"/>
        </w:rPr>
        <w:t xml:space="preserve"> </w:t>
      </w:r>
      <w:r w:rsidR="006D317A">
        <w:rPr>
          <w:rFonts w:ascii="Arial" w:hAnsi="Arial" w:cs="Arial"/>
        </w:rPr>
        <w:t>A</w:t>
      </w:r>
      <w:r w:rsidR="00127159">
        <w:rPr>
          <w:rFonts w:ascii="Arial" w:hAnsi="Arial" w:cs="Arial"/>
        </w:rPr>
        <w:t xml:space="preserve">ttributes </w:t>
      </w:r>
      <w:r w:rsidR="006D317A">
        <w:rPr>
          <w:rFonts w:ascii="Arial" w:hAnsi="Arial" w:cs="Arial"/>
        </w:rPr>
        <w:t>can</w:t>
      </w:r>
      <w:r w:rsidR="00127159">
        <w:rPr>
          <w:rFonts w:ascii="Arial" w:hAnsi="Arial" w:cs="Arial"/>
        </w:rPr>
        <w:t xml:space="preserve"> be automatically created</w:t>
      </w:r>
      <w:r w:rsidR="00D41930">
        <w:rPr>
          <w:rFonts w:ascii="Arial" w:hAnsi="Arial" w:cs="Arial"/>
        </w:rPr>
        <w:t xml:space="preserve"> during</w:t>
      </w:r>
      <w:r w:rsidR="006D317A">
        <w:rPr>
          <w:rFonts w:ascii="Arial" w:hAnsi="Arial" w:cs="Arial"/>
        </w:rPr>
        <w:t xml:space="preserve"> modeling in Creo</w:t>
      </w:r>
      <w:r w:rsidR="00D41930">
        <w:rPr>
          <w:rFonts w:ascii="Arial" w:hAnsi="Arial" w:cs="Arial"/>
        </w:rPr>
        <w:t xml:space="preserve">, like the ones listed before, but attributes can also be added </w:t>
      </w:r>
      <w:r w:rsidR="000A7B4F">
        <w:rPr>
          <w:rFonts w:ascii="Arial" w:hAnsi="Arial" w:cs="Arial"/>
        </w:rPr>
        <w:t>to a model manually</w:t>
      </w:r>
      <w:r w:rsidR="00A40B05">
        <w:rPr>
          <w:rFonts w:ascii="Arial" w:hAnsi="Arial" w:cs="Arial"/>
        </w:rPr>
        <w:t>.</w:t>
      </w:r>
      <w:r w:rsidR="00E856FE">
        <w:rPr>
          <w:rFonts w:ascii="Arial" w:hAnsi="Arial" w:cs="Arial"/>
        </w:rPr>
        <w:t xml:space="preserve"> T</w:t>
      </w:r>
      <w:r w:rsidR="00C75684">
        <w:rPr>
          <w:rFonts w:ascii="Arial" w:hAnsi="Arial" w:cs="Arial"/>
        </w:rPr>
        <w:t xml:space="preserve">his tutorial will explain how to </w:t>
      </w:r>
      <w:r w:rsidR="00E856FE">
        <w:rPr>
          <w:rFonts w:ascii="Arial" w:hAnsi="Arial" w:cs="Arial"/>
        </w:rPr>
        <w:t xml:space="preserve">manually </w:t>
      </w:r>
      <w:r w:rsidR="00C75684">
        <w:rPr>
          <w:rFonts w:ascii="Arial" w:hAnsi="Arial" w:cs="Arial"/>
        </w:rPr>
        <w:t>add attributes</w:t>
      </w:r>
      <w:r w:rsidR="00857B02">
        <w:rPr>
          <w:rFonts w:ascii="Arial" w:hAnsi="Arial" w:cs="Arial"/>
        </w:rPr>
        <w:t xml:space="preserve">, like </w:t>
      </w:r>
      <w:r w:rsidR="00B2655D">
        <w:rPr>
          <w:rFonts w:ascii="Arial" w:hAnsi="Arial" w:cs="Arial"/>
        </w:rPr>
        <w:t xml:space="preserve">individual </w:t>
      </w:r>
      <w:r w:rsidR="00B2655D">
        <w:rPr>
          <w:rFonts w:ascii="Arial" w:hAnsi="Arial" w:cs="Arial"/>
          <w:b/>
          <w:bCs/>
        </w:rPr>
        <w:t>part numbers</w:t>
      </w:r>
      <w:r w:rsidR="00B2655D">
        <w:rPr>
          <w:rFonts w:ascii="Arial" w:hAnsi="Arial" w:cs="Arial"/>
        </w:rPr>
        <w:t>,</w:t>
      </w:r>
      <w:r w:rsidR="00C75684">
        <w:rPr>
          <w:rFonts w:ascii="Arial" w:hAnsi="Arial" w:cs="Arial"/>
        </w:rPr>
        <w:t xml:space="preserve"> that will correspond to a part number and a sequence number</w:t>
      </w:r>
      <w:r w:rsidR="001A1AEB">
        <w:rPr>
          <w:rFonts w:ascii="Arial" w:hAnsi="Arial" w:cs="Arial"/>
        </w:rPr>
        <w:t xml:space="preserve"> that will be used when creating an experience in Vuforia Studio.</w:t>
      </w:r>
      <w:r w:rsidR="00C1304B">
        <w:rPr>
          <w:rFonts w:ascii="Arial" w:hAnsi="Arial" w:cs="Arial"/>
        </w:rPr>
        <w:t xml:space="preserve"> </w:t>
      </w:r>
    </w:p>
    <w:p w14:paraId="6433CBCF" w14:textId="5F0D3E60" w:rsidR="00E8786A" w:rsidRDefault="000B0995" w:rsidP="00254444">
      <w:pPr>
        <w:rPr>
          <w:rFonts w:ascii="Arial" w:hAnsi="Arial" w:cs="Arial"/>
        </w:rPr>
      </w:pPr>
      <w:r w:rsidRPr="00307025">
        <w:rPr>
          <w:rFonts w:ascii="Arial" w:hAnsi="Arial" w:cs="Arial"/>
        </w:rPr>
        <w:t xml:space="preserve">Concepts covered in this section will be creating a phantom view </w:t>
      </w:r>
      <w:r w:rsidR="004F5821" w:rsidRPr="00307025">
        <w:rPr>
          <w:rFonts w:ascii="Arial" w:hAnsi="Arial" w:cs="Arial"/>
        </w:rPr>
        <w:t xml:space="preserve">of a model, creating an animated sequence, and adding </w:t>
      </w:r>
      <w:r w:rsidR="00BF0AD4">
        <w:rPr>
          <w:rFonts w:ascii="Arial" w:hAnsi="Arial" w:cs="Arial"/>
        </w:rPr>
        <w:t>attributes</w:t>
      </w:r>
      <w:r w:rsidR="004F5821" w:rsidRPr="00307025">
        <w:rPr>
          <w:rFonts w:ascii="Arial" w:hAnsi="Arial" w:cs="Arial"/>
        </w:rPr>
        <w:t xml:space="preserve"> to a model.</w:t>
      </w:r>
    </w:p>
    <w:p w14:paraId="08E6E6CD" w14:textId="345B5727" w:rsidR="001D589B" w:rsidRDefault="00EC3EF7" w:rsidP="00254444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This tutorial </w:t>
      </w:r>
      <w:r w:rsidR="00391586">
        <w:rPr>
          <w:rFonts w:ascii="Arial" w:hAnsi="Arial" w:cs="Arial"/>
        </w:rPr>
        <w:t>is based off users creating</w:t>
      </w:r>
      <w:r w:rsidR="004B727B">
        <w:rPr>
          <w:rFonts w:ascii="Arial" w:hAnsi="Arial" w:cs="Arial"/>
        </w:rPr>
        <w:t xml:space="preserve"> this data from a blank illustration file. </w:t>
      </w:r>
      <w:r w:rsidR="00541302">
        <w:rPr>
          <w:rFonts w:ascii="Arial" w:hAnsi="Arial" w:cs="Arial"/>
        </w:rPr>
        <w:t>C</w:t>
      </w:r>
      <w:r w:rsidR="004B727B">
        <w:rPr>
          <w:rFonts w:ascii="Arial" w:hAnsi="Arial" w:cs="Arial"/>
        </w:rPr>
        <w:t>ompleted Creo Illustrate file</w:t>
      </w:r>
      <w:r w:rsidR="00541302">
        <w:rPr>
          <w:rFonts w:ascii="Arial" w:hAnsi="Arial" w:cs="Arial"/>
        </w:rPr>
        <w:t>s</w:t>
      </w:r>
      <w:r w:rsidR="008B355B">
        <w:rPr>
          <w:rFonts w:ascii="Arial" w:hAnsi="Arial" w:cs="Arial"/>
        </w:rPr>
        <w:t xml:space="preserve"> named </w:t>
      </w:r>
      <w:r w:rsidR="008B355B">
        <w:rPr>
          <w:rFonts w:ascii="Arial" w:hAnsi="Arial" w:cs="Arial"/>
          <w:b/>
          <w:bCs/>
        </w:rPr>
        <w:t>quadcopter</w:t>
      </w:r>
      <w:ins w:id="0" w:author="Delano, Jake" w:date="2020-12-11T09:06:00Z">
        <w:r w:rsidR="00511ED7">
          <w:rPr>
            <w:rFonts w:ascii="Arial" w:hAnsi="Arial" w:cs="Arial"/>
            <w:b/>
            <w:bCs/>
          </w:rPr>
          <w:t>101</w:t>
        </w:r>
      </w:ins>
      <w:r w:rsidR="008B355B">
        <w:rPr>
          <w:rFonts w:ascii="Arial" w:hAnsi="Arial" w:cs="Arial"/>
          <w:b/>
          <w:bCs/>
        </w:rPr>
        <w:t>.c3di</w:t>
      </w:r>
      <w:r w:rsidR="004B727B">
        <w:rPr>
          <w:rFonts w:ascii="Arial" w:hAnsi="Arial" w:cs="Arial"/>
        </w:rPr>
        <w:t xml:space="preserve"> </w:t>
      </w:r>
      <w:r w:rsidR="00541302">
        <w:rPr>
          <w:rFonts w:ascii="Arial" w:hAnsi="Arial" w:cs="Arial"/>
        </w:rPr>
        <w:t xml:space="preserve">and </w:t>
      </w:r>
      <w:proofErr w:type="spellStart"/>
      <w:r w:rsidR="00541302">
        <w:rPr>
          <w:rFonts w:ascii="Arial" w:hAnsi="Arial" w:cs="Arial"/>
          <w:b/>
          <w:bCs/>
        </w:rPr>
        <w:t>quadcopter.pvz</w:t>
      </w:r>
      <w:proofErr w:type="spellEnd"/>
      <w:r w:rsidR="00541302">
        <w:rPr>
          <w:rFonts w:ascii="Arial" w:hAnsi="Arial" w:cs="Arial"/>
          <w:b/>
          <w:bCs/>
        </w:rPr>
        <w:t xml:space="preserve"> </w:t>
      </w:r>
      <w:r w:rsidR="004B727B">
        <w:rPr>
          <w:rFonts w:ascii="Arial" w:hAnsi="Arial" w:cs="Arial"/>
        </w:rPr>
        <w:t>will be provided</w:t>
      </w:r>
      <w:r w:rsidR="00233F13">
        <w:rPr>
          <w:rFonts w:ascii="Arial" w:hAnsi="Arial" w:cs="Arial"/>
        </w:rPr>
        <w:t xml:space="preserve"> as a point of reference</w:t>
      </w:r>
      <w:r w:rsidR="00F90A0C">
        <w:rPr>
          <w:rFonts w:ascii="Arial" w:hAnsi="Arial" w:cs="Arial"/>
        </w:rPr>
        <w:t>.</w:t>
      </w:r>
    </w:p>
    <w:p w14:paraId="21D16BDA" w14:textId="77777777" w:rsidR="001F50B0" w:rsidRPr="001F50B0" w:rsidRDefault="001F50B0" w:rsidP="00254444">
      <w:pPr>
        <w:rPr>
          <w:rFonts w:ascii="Arial" w:hAnsi="Arial" w:cs="Arial"/>
        </w:rPr>
      </w:pPr>
    </w:p>
    <w:p w14:paraId="15333F45" w14:textId="64775FCD" w:rsidR="00BF4D24" w:rsidRDefault="00030151" w:rsidP="00254444">
      <w:pPr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101.1 </w:t>
      </w:r>
      <w:del w:id="1" w:author="Zupfer, Amanda" w:date="2020-12-09T18:49:00Z">
        <w:r w:rsidR="00BF4D24">
          <w:rPr>
            <w:rFonts w:ascii="Arial" w:hAnsi="Arial" w:cs="Arial"/>
            <w:b/>
            <w:bCs/>
          </w:rPr>
          <w:delText xml:space="preserve">Loading </w:delText>
        </w:r>
      </w:del>
      <w:ins w:id="2" w:author="Zupfer, Amanda" w:date="2020-12-09T18:49:00Z">
        <w:r w:rsidR="09E92EC0" w:rsidRPr="6E384AF0">
          <w:rPr>
            <w:rFonts w:ascii="Arial" w:hAnsi="Arial" w:cs="Arial"/>
            <w:b/>
            <w:bCs/>
          </w:rPr>
          <w:t xml:space="preserve">Load </w:t>
        </w:r>
      </w:ins>
      <w:r w:rsidR="00BF4D24">
        <w:rPr>
          <w:rFonts w:ascii="Arial" w:hAnsi="Arial" w:cs="Arial"/>
          <w:b/>
          <w:bCs/>
        </w:rPr>
        <w:t>the Model into Creo Illustrate</w:t>
      </w:r>
    </w:p>
    <w:p w14:paraId="02E69EC2" w14:textId="2830DB54" w:rsidR="00BF4D24" w:rsidRDefault="00FA2FF2" w:rsidP="00254444">
      <w:pPr>
        <w:rPr>
          <w:rFonts w:ascii="Arial" w:hAnsi="Arial" w:cs="Arial"/>
        </w:rPr>
      </w:pPr>
      <w:r>
        <w:rPr>
          <w:rFonts w:ascii="Arial" w:hAnsi="Arial" w:cs="Arial"/>
        </w:rPr>
        <w:t>Before any actions can be made with the quadcopter model, it needs to be loaded into Creo Illustrate.</w:t>
      </w:r>
    </w:p>
    <w:p w14:paraId="755ADC96" w14:textId="21007B73" w:rsidR="00FA2FF2" w:rsidRDefault="002E34C0" w:rsidP="00FA2FF2">
      <w:pPr>
        <w:pStyle w:val="ListParagraph"/>
        <w:numPr>
          <w:ilvl w:val="0"/>
          <w:numId w:val="7"/>
        </w:numPr>
        <w:rPr>
          <w:rFonts w:ascii="Arial" w:hAnsi="Arial" w:cs="Arial"/>
        </w:rPr>
      </w:pPr>
      <w:r>
        <w:rPr>
          <w:rFonts w:ascii="Arial" w:hAnsi="Arial" w:cs="Arial"/>
        </w:rPr>
        <w:t>Open Creo Illustrate</w:t>
      </w:r>
      <w:ins w:id="3" w:author="Zupfer, Amanda" w:date="2020-12-09T18:41:00Z">
        <w:r w:rsidR="0810EC6E" w:rsidRPr="6E384AF0">
          <w:rPr>
            <w:rFonts w:ascii="Arial" w:hAnsi="Arial" w:cs="Arial"/>
          </w:rPr>
          <w:t>.</w:t>
        </w:r>
      </w:ins>
    </w:p>
    <w:p w14:paraId="1F24E69D" w14:textId="3F8CA91A" w:rsidR="00E70760" w:rsidRPr="00E70760" w:rsidRDefault="00E70760" w:rsidP="00E70760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1240281C" wp14:editId="6115FAF4">
            <wp:extent cx="5015892" cy="2743200"/>
            <wp:effectExtent l="19050" t="19050" r="13335" b="190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15892" cy="2743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5C6273" w14:textId="437DC423" w:rsidR="002E154A" w:rsidRDefault="00E70760" w:rsidP="002E154A">
      <w:pPr>
        <w:pStyle w:val="ListParagraph"/>
        <w:numPr>
          <w:ilvl w:val="0"/>
          <w:numId w:val="7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Click </w:t>
      </w:r>
      <w:r w:rsidR="00574840">
        <w:rPr>
          <w:rFonts w:ascii="Arial" w:hAnsi="Arial" w:cs="Arial"/>
          <w:b/>
          <w:bCs/>
        </w:rPr>
        <w:t xml:space="preserve">Link </w:t>
      </w:r>
      <w:r>
        <w:rPr>
          <w:rFonts w:ascii="Arial" w:hAnsi="Arial" w:cs="Arial"/>
        </w:rPr>
        <w:t xml:space="preserve">in the </w:t>
      </w:r>
      <w:r>
        <w:rPr>
          <w:rFonts w:ascii="Arial" w:hAnsi="Arial" w:cs="Arial"/>
          <w:b/>
          <w:bCs/>
        </w:rPr>
        <w:t>Import</w:t>
      </w:r>
      <w:r>
        <w:rPr>
          <w:rFonts w:ascii="Arial" w:hAnsi="Arial" w:cs="Arial"/>
        </w:rPr>
        <w:t xml:space="preserve"> dropdown menu</w:t>
      </w:r>
      <w:r w:rsidR="00574840">
        <w:rPr>
          <w:rFonts w:ascii="Arial" w:hAnsi="Arial" w:cs="Arial"/>
        </w:rPr>
        <w:t xml:space="preserve"> to </w:t>
      </w:r>
      <w:r w:rsidR="006F17C1">
        <w:rPr>
          <w:rFonts w:ascii="Arial" w:hAnsi="Arial" w:cs="Arial"/>
        </w:rPr>
        <w:t xml:space="preserve">link the file to an existing CAD model. Linking the model </w:t>
      </w:r>
      <w:del w:id="4" w:author="Zupfer, Amanda" w:date="2020-12-09T18:42:00Z">
        <w:r w:rsidR="006F17C1">
          <w:rPr>
            <w:rFonts w:ascii="Arial" w:hAnsi="Arial" w:cs="Arial"/>
          </w:rPr>
          <w:delText>makes sure</w:delText>
        </w:r>
      </w:del>
      <w:ins w:id="5" w:author="Zupfer, Amanda" w:date="2020-12-09T18:42:00Z">
        <w:r w:rsidR="448B17E9" w:rsidRPr="6E384AF0">
          <w:rPr>
            <w:rFonts w:ascii="Arial" w:hAnsi="Arial" w:cs="Arial"/>
          </w:rPr>
          <w:t>ensures</w:t>
        </w:r>
      </w:ins>
      <w:r w:rsidR="006F17C1">
        <w:rPr>
          <w:rFonts w:ascii="Arial" w:hAnsi="Arial" w:cs="Arial"/>
        </w:rPr>
        <w:t xml:space="preserve"> that </w:t>
      </w:r>
      <w:r w:rsidR="00094645">
        <w:rPr>
          <w:rFonts w:ascii="Arial" w:hAnsi="Arial" w:cs="Arial"/>
        </w:rPr>
        <w:t>all updates to the source model are reflected inside Creo Illustrate as well.</w:t>
      </w:r>
    </w:p>
    <w:p w14:paraId="5AF20CC3" w14:textId="6040F02E" w:rsidR="002E154A" w:rsidRPr="002E154A" w:rsidRDefault="006F17C1" w:rsidP="002E154A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64AFD16" wp14:editId="7B8994AC">
            <wp:extent cx="2866228" cy="1828800"/>
            <wp:effectExtent l="19050" t="19050" r="10795" b="190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66228" cy="1828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8F4B5C" w14:textId="1C371137" w:rsidR="002E154A" w:rsidRDefault="00BA2175" w:rsidP="00FA2FF2">
      <w:pPr>
        <w:pStyle w:val="ListParagraph"/>
        <w:numPr>
          <w:ilvl w:val="0"/>
          <w:numId w:val="7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Select the </w:t>
      </w:r>
      <w:proofErr w:type="spellStart"/>
      <w:r>
        <w:rPr>
          <w:rFonts w:ascii="Arial" w:hAnsi="Arial" w:cs="Arial"/>
          <w:b/>
          <w:bCs/>
        </w:rPr>
        <w:t>quadcopter</w:t>
      </w:r>
      <w:r w:rsidR="003E2113">
        <w:rPr>
          <w:rFonts w:ascii="Arial" w:hAnsi="Arial" w:cs="Arial"/>
          <w:b/>
          <w:bCs/>
        </w:rPr>
        <w:t>_start</w:t>
      </w:r>
      <w:r>
        <w:rPr>
          <w:rFonts w:ascii="Arial" w:hAnsi="Arial" w:cs="Arial"/>
          <w:b/>
          <w:bCs/>
        </w:rPr>
        <w:t>.pvz</w:t>
      </w:r>
      <w:proofErr w:type="spellEnd"/>
      <w:r>
        <w:rPr>
          <w:rFonts w:ascii="Arial" w:hAnsi="Arial" w:cs="Arial"/>
        </w:rPr>
        <w:t xml:space="preserve"> file that was downloaded with this project from </w:t>
      </w:r>
      <w:r w:rsidR="00D073DD">
        <w:rPr>
          <w:rFonts w:ascii="Arial" w:hAnsi="Arial" w:cs="Arial"/>
        </w:rPr>
        <w:t>its download location</w:t>
      </w:r>
      <w:ins w:id="6" w:author="Zupfer, Amanda" w:date="2020-12-09T18:42:00Z">
        <w:r w:rsidR="6C0E045E" w:rsidRPr="6E384AF0">
          <w:rPr>
            <w:rFonts w:ascii="Arial" w:hAnsi="Arial" w:cs="Arial"/>
          </w:rPr>
          <w:t>.</w:t>
        </w:r>
      </w:ins>
    </w:p>
    <w:p w14:paraId="7C6D8E63" w14:textId="536D84A5" w:rsidR="00392D11" w:rsidRDefault="00284202" w:rsidP="00FA2FF2">
      <w:pPr>
        <w:pStyle w:val="ListParagraph"/>
        <w:numPr>
          <w:ilvl w:val="0"/>
          <w:numId w:val="7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Select </w:t>
      </w:r>
      <w:r w:rsidR="00652955">
        <w:rPr>
          <w:rFonts w:ascii="Arial" w:hAnsi="Arial" w:cs="Arial"/>
          <w:b/>
          <w:bCs/>
        </w:rPr>
        <w:t>Update after confirmation only</w:t>
      </w:r>
      <w:ins w:id="7" w:author="Zupfer, Amanda" w:date="2020-12-09T18:43:00Z">
        <w:r w:rsidR="72749AC2" w:rsidRPr="6E384AF0">
          <w:rPr>
            <w:rFonts w:ascii="Arial" w:hAnsi="Arial" w:cs="Arial"/>
            <w:b/>
            <w:bCs/>
          </w:rPr>
          <w:t>, then</w:t>
        </w:r>
      </w:ins>
      <w:del w:id="8" w:author="Zupfer, Amanda" w:date="2020-12-09T18:43:00Z">
        <w:r w:rsidR="00D17378">
          <w:rPr>
            <w:rFonts w:ascii="Arial" w:hAnsi="Arial" w:cs="Arial"/>
          </w:rPr>
          <w:delText xml:space="preserve"> and </w:delText>
        </w:r>
      </w:del>
      <w:ins w:id="9" w:author="Zupfer, Amanda" w:date="2020-12-09T18:43:00Z">
        <w:r w:rsidR="7953987F" w:rsidRPr="6E384AF0">
          <w:rPr>
            <w:rFonts w:ascii="Arial" w:hAnsi="Arial" w:cs="Arial"/>
          </w:rPr>
          <w:t xml:space="preserve"> </w:t>
        </w:r>
      </w:ins>
      <w:r w:rsidR="00D17378">
        <w:rPr>
          <w:rFonts w:ascii="Arial" w:hAnsi="Arial" w:cs="Arial"/>
        </w:rPr>
        <w:t xml:space="preserve">click </w:t>
      </w:r>
      <w:r w:rsidR="00D17378">
        <w:rPr>
          <w:rFonts w:ascii="Arial" w:hAnsi="Arial" w:cs="Arial"/>
          <w:b/>
          <w:bCs/>
        </w:rPr>
        <w:t>OK</w:t>
      </w:r>
      <w:r w:rsidR="00D17378">
        <w:rPr>
          <w:rFonts w:ascii="Arial" w:hAnsi="Arial" w:cs="Arial"/>
        </w:rPr>
        <w:t xml:space="preserve">. The model will not be updated outside of </w:t>
      </w:r>
      <w:r w:rsidR="0051162E">
        <w:rPr>
          <w:rFonts w:ascii="Arial" w:hAnsi="Arial" w:cs="Arial"/>
        </w:rPr>
        <w:t>Creo Illustrate for this activity.</w:t>
      </w:r>
      <w:r w:rsidR="00D17378">
        <w:rPr>
          <w:rFonts w:ascii="Arial" w:hAnsi="Arial" w:cs="Arial"/>
        </w:rPr>
        <w:t xml:space="preserve"> </w:t>
      </w:r>
    </w:p>
    <w:p w14:paraId="0B077423" w14:textId="6E9E759F" w:rsidR="00284202" w:rsidRPr="00284202" w:rsidRDefault="00284202" w:rsidP="00284202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0134A8C" wp14:editId="4F9F1CA9">
            <wp:extent cx="2129051" cy="1828800"/>
            <wp:effectExtent l="19050" t="19050" r="24130" b="190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29051" cy="1828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8CFF19" w14:textId="35D50B2B" w:rsidR="00190DE5" w:rsidRDefault="00E03457" w:rsidP="00FA2FF2">
      <w:pPr>
        <w:pStyle w:val="ListParagraph"/>
        <w:numPr>
          <w:ilvl w:val="0"/>
          <w:numId w:val="7"/>
        </w:num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To get the model to appear in the </w:t>
      </w:r>
      <w:r w:rsidR="006222C2">
        <w:rPr>
          <w:rFonts w:ascii="Arial" w:hAnsi="Arial" w:cs="Arial"/>
          <w:b/>
          <w:bCs/>
        </w:rPr>
        <w:t>New Figure</w:t>
      </w:r>
      <w:r w:rsidR="006222C2">
        <w:rPr>
          <w:rFonts w:ascii="Arial" w:hAnsi="Arial" w:cs="Arial"/>
        </w:rPr>
        <w:t xml:space="preserve"> window, click </w:t>
      </w:r>
      <w:r w:rsidR="00C7595D">
        <w:rPr>
          <w:rFonts w:ascii="Arial" w:hAnsi="Arial" w:cs="Arial"/>
          <w:b/>
          <w:bCs/>
        </w:rPr>
        <w:t xml:space="preserve">Default </w:t>
      </w:r>
      <w:r w:rsidR="00370A6D">
        <w:rPr>
          <w:rFonts w:ascii="Arial" w:hAnsi="Arial" w:cs="Arial"/>
        </w:rPr>
        <w:t>and ensure that</w:t>
      </w:r>
      <w:ins w:id="10" w:author="Zupfer, Amanda" w:date="2020-12-09T18:47:00Z">
        <w:r w:rsidR="00370A6D">
          <w:rPr>
            <w:rFonts w:ascii="Arial" w:hAnsi="Arial" w:cs="Arial"/>
          </w:rPr>
          <w:t xml:space="preserve"> </w:t>
        </w:r>
        <w:proofErr w:type="gramStart"/>
        <w:r w:rsidR="6CF5F457" w:rsidRPr="6E384AF0">
          <w:rPr>
            <w:rFonts w:ascii="Arial" w:hAnsi="Arial" w:cs="Arial"/>
          </w:rPr>
          <w:t xml:space="preserve">the </w:t>
        </w:r>
      </w:ins>
      <w:r w:rsidR="00370A6D" w:rsidRPr="6E384AF0">
        <w:rPr>
          <w:rFonts w:ascii="Arial" w:hAnsi="Arial" w:cs="Arial"/>
        </w:rPr>
        <w:t xml:space="preserve"> </w:t>
      </w:r>
      <w:r w:rsidR="00370A6D">
        <w:rPr>
          <w:rFonts w:ascii="Arial" w:hAnsi="Arial" w:cs="Arial"/>
          <w:b/>
          <w:bCs/>
        </w:rPr>
        <w:t>Preview</w:t>
      </w:r>
      <w:proofErr w:type="gramEnd"/>
      <w:r w:rsidR="00370A6D">
        <w:rPr>
          <w:rFonts w:ascii="Arial" w:hAnsi="Arial" w:cs="Arial"/>
        </w:rPr>
        <w:t xml:space="preserve"> </w:t>
      </w:r>
      <w:ins w:id="11" w:author="Zupfer, Amanda" w:date="2020-12-09T18:47:00Z">
        <w:r w:rsidR="4F8454D1" w:rsidRPr="6E384AF0">
          <w:rPr>
            <w:rFonts w:ascii="Arial" w:hAnsi="Arial" w:cs="Arial"/>
          </w:rPr>
          <w:t xml:space="preserve">checkbox </w:t>
        </w:r>
      </w:ins>
      <w:r w:rsidR="00370A6D">
        <w:rPr>
          <w:rFonts w:ascii="Arial" w:hAnsi="Arial" w:cs="Arial"/>
        </w:rPr>
        <w:t xml:space="preserve">is </w:t>
      </w:r>
      <w:del w:id="12" w:author="Zupfer, Amanda" w:date="2020-12-09T18:47:00Z">
        <w:r w:rsidR="00370A6D">
          <w:rPr>
            <w:rFonts w:ascii="Arial" w:hAnsi="Arial" w:cs="Arial"/>
          </w:rPr>
          <w:delText>checked off</w:delText>
        </w:r>
      </w:del>
      <w:ins w:id="13" w:author="Zupfer, Amanda" w:date="2020-12-09T18:47:00Z">
        <w:r w:rsidR="577F49D4" w:rsidRPr="6E384AF0">
          <w:rPr>
            <w:rFonts w:ascii="Arial" w:hAnsi="Arial" w:cs="Arial"/>
          </w:rPr>
          <w:t>selected</w:t>
        </w:r>
      </w:ins>
      <w:r w:rsidR="00370A6D" w:rsidRPr="6E384AF0">
        <w:rPr>
          <w:rFonts w:ascii="Arial" w:hAnsi="Arial" w:cs="Arial"/>
        </w:rPr>
        <w:t>.</w:t>
      </w:r>
      <w:r w:rsidR="00370A6D">
        <w:rPr>
          <w:rFonts w:ascii="Arial" w:hAnsi="Arial" w:cs="Arial"/>
        </w:rPr>
        <w:t xml:space="preserve"> Once the model appears, click </w:t>
      </w:r>
      <w:r w:rsidR="00370A6D">
        <w:rPr>
          <w:rFonts w:ascii="Arial" w:hAnsi="Arial" w:cs="Arial"/>
          <w:b/>
          <w:bCs/>
        </w:rPr>
        <w:t>Create</w:t>
      </w:r>
      <w:r w:rsidR="00190DE5">
        <w:rPr>
          <w:rFonts w:ascii="Arial" w:hAnsi="Arial" w:cs="Arial"/>
        </w:rPr>
        <w:t>.</w:t>
      </w:r>
    </w:p>
    <w:p w14:paraId="075D584B" w14:textId="4E61CCEF" w:rsidR="0020271B" w:rsidRDefault="2704CA36" w:rsidP="00190DE5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8FFC9BD" wp14:editId="4F377028">
            <wp:extent cx="4603972" cy="3657600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3972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9B8F4" w14:textId="4D420B2D" w:rsidR="00944806" w:rsidRPr="00B06325" w:rsidRDefault="007D7ED4" w:rsidP="00944806">
      <w:pPr>
        <w:pStyle w:val="ListParagraph"/>
        <w:numPr>
          <w:ilvl w:val="0"/>
          <w:numId w:val="7"/>
        </w:numPr>
        <w:rPr>
          <w:rFonts w:ascii="Arial" w:hAnsi="Arial" w:cs="Arial"/>
        </w:rPr>
      </w:pPr>
      <w:r w:rsidRPr="00B06325">
        <w:rPr>
          <w:rFonts w:ascii="Arial" w:hAnsi="Arial" w:cs="Arial"/>
        </w:rPr>
        <w:t xml:space="preserve">Move the </w:t>
      </w:r>
      <w:r w:rsidRPr="00B06325">
        <w:rPr>
          <w:rFonts w:ascii="Arial" w:hAnsi="Arial" w:cs="Arial"/>
          <w:b/>
          <w:bCs/>
        </w:rPr>
        <w:t>New Figure</w:t>
      </w:r>
      <w:r w:rsidRPr="00B06325">
        <w:rPr>
          <w:rFonts w:ascii="Arial" w:hAnsi="Arial" w:cs="Arial"/>
        </w:rPr>
        <w:t xml:space="preserve"> window to the side. If</w:t>
      </w:r>
      <w:r w:rsidR="005A3175" w:rsidRPr="00B06325">
        <w:rPr>
          <w:rFonts w:ascii="Arial" w:hAnsi="Arial" w:cs="Arial"/>
        </w:rPr>
        <w:t xml:space="preserve"> the model </w:t>
      </w:r>
      <w:r w:rsidR="00781977" w:rsidRPr="00B06325">
        <w:rPr>
          <w:rFonts w:ascii="Arial" w:hAnsi="Arial" w:cs="Arial"/>
        </w:rPr>
        <w:t xml:space="preserve">appears </w:t>
      </w:r>
      <w:r w:rsidR="00FA7ED5" w:rsidRPr="00B06325">
        <w:rPr>
          <w:rFonts w:ascii="Arial" w:hAnsi="Arial" w:cs="Arial"/>
        </w:rPr>
        <w:t>in the graphics window of Creo Illustrate behind the</w:t>
      </w:r>
      <w:r w:rsidR="00CD1DC1" w:rsidRPr="00B06325">
        <w:rPr>
          <w:rFonts w:ascii="Arial" w:hAnsi="Arial" w:cs="Arial"/>
        </w:rPr>
        <w:t xml:space="preserve"> </w:t>
      </w:r>
      <w:r w:rsidR="00CD1DC1" w:rsidRPr="00B06325">
        <w:rPr>
          <w:rFonts w:ascii="Arial" w:hAnsi="Arial" w:cs="Arial"/>
          <w:b/>
          <w:bCs/>
        </w:rPr>
        <w:t>New Figure</w:t>
      </w:r>
      <w:r w:rsidR="00CD1DC1" w:rsidRPr="00B06325">
        <w:rPr>
          <w:rFonts w:ascii="Arial" w:hAnsi="Arial" w:cs="Arial"/>
        </w:rPr>
        <w:t xml:space="preserve"> window, then it has been imported successfully. Click </w:t>
      </w:r>
      <w:r w:rsidR="00CD1DC1" w:rsidRPr="00B06325">
        <w:rPr>
          <w:rFonts w:ascii="Arial" w:hAnsi="Arial" w:cs="Arial"/>
          <w:b/>
          <w:bCs/>
        </w:rPr>
        <w:t>Close</w:t>
      </w:r>
      <w:r w:rsidR="00CD1DC1" w:rsidRPr="00B06325">
        <w:rPr>
          <w:rFonts w:ascii="Arial" w:hAnsi="Arial" w:cs="Arial"/>
        </w:rPr>
        <w:t xml:space="preserve"> </w:t>
      </w:r>
      <w:del w:id="14" w:author="Zupfer, Amanda" w:date="2020-12-09T18:48:00Z">
        <w:r w:rsidR="00CD1DC1" w:rsidRPr="00B06325">
          <w:rPr>
            <w:rFonts w:ascii="Arial" w:hAnsi="Arial" w:cs="Arial"/>
          </w:rPr>
          <w:delText>to close</w:delText>
        </w:r>
      </w:del>
      <w:ins w:id="15" w:author="Zupfer, Amanda" w:date="2020-12-09T18:48:00Z">
        <w:r w:rsidR="1060E7BA" w:rsidRPr="6E384AF0">
          <w:rPr>
            <w:rFonts w:ascii="Arial" w:hAnsi="Arial" w:cs="Arial"/>
          </w:rPr>
          <w:t>on</w:t>
        </w:r>
      </w:ins>
      <w:r w:rsidR="00CD1DC1" w:rsidRPr="00B06325">
        <w:rPr>
          <w:rFonts w:ascii="Arial" w:hAnsi="Arial" w:cs="Arial"/>
        </w:rPr>
        <w:t xml:space="preserve"> the </w:t>
      </w:r>
      <w:r w:rsidR="00CD1DC1" w:rsidRPr="00B06325">
        <w:rPr>
          <w:rFonts w:ascii="Arial" w:hAnsi="Arial" w:cs="Arial"/>
          <w:b/>
          <w:bCs/>
        </w:rPr>
        <w:t>New Figure</w:t>
      </w:r>
      <w:r w:rsidR="00CD1DC1" w:rsidRPr="00B06325">
        <w:rPr>
          <w:rFonts w:ascii="Arial" w:hAnsi="Arial" w:cs="Arial"/>
        </w:rPr>
        <w:t xml:space="preserve"> window.</w:t>
      </w:r>
    </w:p>
    <w:p w14:paraId="1E87E25D" w14:textId="3356D8E8" w:rsidR="00B95954" w:rsidRPr="00B95954" w:rsidRDefault="00B95954" w:rsidP="00432472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5CC1D8A" wp14:editId="20EBCAE5">
            <wp:extent cx="5054400" cy="2743200"/>
            <wp:effectExtent l="19050" t="19050" r="13335" b="190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54400" cy="2743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3622F6" w14:textId="1AA27EBB" w:rsidR="00B95954" w:rsidRDefault="00FC6674" w:rsidP="00944806">
      <w:pPr>
        <w:pStyle w:val="ListParagraph"/>
        <w:numPr>
          <w:ilvl w:val="0"/>
          <w:numId w:val="7"/>
        </w:numPr>
        <w:rPr>
          <w:rFonts w:ascii="Arial" w:hAnsi="Arial" w:cs="Arial"/>
        </w:rPr>
      </w:pPr>
      <w:r>
        <w:rPr>
          <w:rFonts w:ascii="Arial" w:hAnsi="Arial" w:cs="Arial"/>
        </w:rPr>
        <w:t>The model is now ready to be edited</w:t>
      </w:r>
      <w:ins w:id="16" w:author="Zupfer, Amanda" w:date="2020-12-09T18:48:00Z">
        <w:r w:rsidR="751BCAFC" w:rsidRPr="6E384AF0">
          <w:rPr>
            <w:rFonts w:ascii="Arial" w:hAnsi="Arial" w:cs="Arial"/>
          </w:rPr>
          <w:t>.</w:t>
        </w:r>
      </w:ins>
    </w:p>
    <w:p w14:paraId="6EF12DBB" w14:textId="1426630E" w:rsidR="00FC6674" w:rsidRPr="00FC6674" w:rsidRDefault="003B2A7E" w:rsidP="00FC6674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1FB2D732" wp14:editId="2D408845">
            <wp:extent cx="5219832" cy="2743200"/>
            <wp:effectExtent l="19050" t="19050" r="19050" b="190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9832" cy="2743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4C36EE" w14:textId="67E85176" w:rsidR="00D270F3" w:rsidRDefault="00520A65" w:rsidP="00D270F3">
      <w:pPr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101.2 </w:t>
      </w:r>
      <w:del w:id="17" w:author="Zupfer, Amanda" w:date="2020-12-09T18:49:00Z">
        <w:r w:rsidR="00D270F3">
          <w:rPr>
            <w:rFonts w:ascii="Arial" w:hAnsi="Arial" w:cs="Arial"/>
            <w:b/>
            <w:bCs/>
          </w:rPr>
          <w:delText xml:space="preserve">Adding </w:delText>
        </w:r>
      </w:del>
      <w:ins w:id="18" w:author="Zupfer, Amanda" w:date="2020-12-09T18:49:00Z">
        <w:r w:rsidR="7A50DF56" w:rsidRPr="6E384AF0">
          <w:rPr>
            <w:rFonts w:ascii="Arial" w:hAnsi="Arial" w:cs="Arial"/>
            <w:b/>
            <w:bCs/>
          </w:rPr>
          <w:t xml:space="preserve">Add </w:t>
        </w:r>
      </w:ins>
      <w:r w:rsidR="00D270F3">
        <w:rPr>
          <w:rFonts w:ascii="Arial" w:hAnsi="Arial" w:cs="Arial"/>
          <w:b/>
          <w:bCs/>
        </w:rPr>
        <w:t>Attributes</w:t>
      </w:r>
    </w:p>
    <w:p w14:paraId="79E3F377" w14:textId="14D3FAA2" w:rsidR="00D270F3" w:rsidRDefault="00BE0CA0" w:rsidP="00D270F3">
      <w:pPr>
        <w:rPr>
          <w:rFonts w:ascii="Arial" w:hAnsi="Arial" w:cs="Arial"/>
        </w:rPr>
      </w:pPr>
      <w:r>
        <w:rPr>
          <w:rFonts w:ascii="Arial" w:hAnsi="Arial" w:cs="Arial"/>
        </w:rPr>
        <w:t xml:space="preserve">Attributes allow </w:t>
      </w:r>
      <w:del w:id="19" w:author="Zupfer, Amanda" w:date="2020-12-09T18:50:00Z">
        <w:r>
          <w:rPr>
            <w:rFonts w:ascii="Arial" w:hAnsi="Arial" w:cs="Arial"/>
          </w:rPr>
          <w:delText xml:space="preserve">users </w:delText>
        </w:r>
      </w:del>
      <w:ins w:id="20" w:author="Zupfer, Amanda" w:date="2020-12-09T18:50:00Z">
        <w:r w:rsidR="3EB9333D" w:rsidRPr="6E384AF0">
          <w:rPr>
            <w:rFonts w:ascii="Arial" w:hAnsi="Arial" w:cs="Arial"/>
          </w:rPr>
          <w:t xml:space="preserve">you </w:t>
        </w:r>
      </w:ins>
      <w:r>
        <w:rPr>
          <w:rFonts w:ascii="Arial" w:hAnsi="Arial" w:cs="Arial"/>
        </w:rPr>
        <w:t>to access different types of metadata that is associated with a model</w:t>
      </w:r>
      <w:r w:rsidR="00993C39">
        <w:rPr>
          <w:rFonts w:ascii="Arial" w:hAnsi="Arial" w:cs="Arial"/>
        </w:rPr>
        <w:t xml:space="preserve">. In this case, attributes are being added that will be accessed inside Vuforia Studio in a later part of the project. </w:t>
      </w:r>
      <w:r w:rsidR="00D270F3">
        <w:rPr>
          <w:rFonts w:ascii="Arial" w:hAnsi="Arial" w:cs="Arial"/>
        </w:rPr>
        <w:t xml:space="preserve">This section </w:t>
      </w:r>
      <w:del w:id="21" w:author="Zupfer, Amanda" w:date="2020-12-09T18:52:00Z">
        <w:r w:rsidR="00D270F3">
          <w:rPr>
            <w:rFonts w:ascii="Arial" w:hAnsi="Arial" w:cs="Arial"/>
          </w:rPr>
          <w:delText xml:space="preserve">will </w:delText>
        </w:r>
      </w:del>
      <w:r w:rsidR="00D270F3" w:rsidRPr="6E384AF0">
        <w:rPr>
          <w:rFonts w:ascii="Arial" w:hAnsi="Arial" w:cs="Arial"/>
        </w:rPr>
        <w:t>show</w:t>
      </w:r>
      <w:ins w:id="22" w:author="Zupfer, Amanda" w:date="2020-12-09T18:52:00Z">
        <w:r w:rsidR="2D7FBFB4" w:rsidRPr="6E384AF0">
          <w:rPr>
            <w:rFonts w:ascii="Arial" w:hAnsi="Arial" w:cs="Arial"/>
          </w:rPr>
          <w:t>s</w:t>
        </w:r>
      </w:ins>
      <w:r w:rsidR="00D270F3" w:rsidRPr="6E384AF0">
        <w:rPr>
          <w:rFonts w:ascii="Arial" w:hAnsi="Arial" w:cs="Arial"/>
        </w:rPr>
        <w:t xml:space="preserve"> </w:t>
      </w:r>
      <w:ins w:id="23" w:author="Zupfer, Amanda" w:date="2020-12-09T18:53:00Z">
        <w:r w:rsidR="4713DA60" w:rsidRPr="6E384AF0">
          <w:rPr>
            <w:rFonts w:ascii="Arial" w:hAnsi="Arial" w:cs="Arial"/>
          </w:rPr>
          <w:t>you</w:t>
        </w:r>
        <w:r w:rsidR="00D270F3">
          <w:rPr>
            <w:rFonts w:ascii="Arial" w:hAnsi="Arial" w:cs="Arial"/>
          </w:rPr>
          <w:t xml:space="preserve"> </w:t>
        </w:r>
      </w:ins>
      <w:r w:rsidR="00D270F3">
        <w:rPr>
          <w:rFonts w:ascii="Arial" w:hAnsi="Arial" w:cs="Arial"/>
        </w:rPr>
        <w:t xml:space="preserve">how to add those attributes to a model and prepare the model for the next section of this activity. The attributes </w:t>
      </w:r>
      <w:del w:id="24" w:author="Zupfer, Amanda" w:date="2020-12-09T18:53:00Z">
        <w:r w:rsidR="00D270F3">
          <w:rPr>
            <w:rFonts w:ascii="Arial" w:hAnsi="Arial" w:cs="Arial"/>
          </w:rPr>
          <w:delText>that will be</w:delText>
        </w:r>
      </w:del>
      <w:ins w:id="25" w:author="Zupfer, Amanda" w:date="2020-12-09T18:53:00Z">
        <w:r w:rsidR="42D4D228" w:rsidRPr="6E384AF0">
          <w:rPr>
            <w:rFonts w:ascii="Arial" w:hAnsi="Arial" w:cs="Arial"/>
          </w:rPr>
          <w:t>being</w:t>
        </w:r>
      </w:ins>
      <w:r w:rsidR="00D270F3">
        <w:rPr>
          <w:rFonts w:ascii="Arial" w:hAnsi="Arial" w:cs="Arial"/>
        </w:rPr>
        <w:t xml:space="preserve"> added are part numbers</w:t>
      </w:r>
      <w:del w:id="26" w:author="Zupfer, Amanda" w:date="2020-12-09T18:53:00Z">
        <w:r w:rsidR="00D270F3">
          <w:rPr>
            <w:rFonts w:ascii="Arial" w:hAnsi="Arial" w:cs="Arial"/>
          </w:rPr>
          <w:delText>,</w:delText>
        </w:r>
      </w:del>
      <w:r w:rsidR="00D270F3">
        <w:rPr>
          <w:rFonts w:ascii="Arial" w:hAnsi="Arial" w:cs="Arial"/>
        </w:rPr>
        <w:t xml:space="preserve"> for part recognition in the AR experience, and sequence identifiers to differentiate between sequences</w:t>
      </w:r>
      <w:ins w:id="27" w:author="Zupfer, Amanda" w:date="2020-12-09T18:54:00Z">
        <w:r w:rsidR="78583613" w:rsidRPr="6E384AF0">
          <w:rPr>
            <w:rFonts w:ascii="Arial" w:hAnsi="Arial" w:cs="Arial"/>
          </w:rPr>
          <w:t>. These sequences</w:t>
        </w:r>
      </w:ins>
      <w:r w:rsidR="00D270F3">
        <w:rPr>
          <w:rFonts w:ascii="Arial" w:hAnsi="Arial" w:cs="Arial"/>
        </w:rPr>
        <w:t xml:space="preserve"> </w:t>
      </w:r>
      <w:del w:id="28" w:author="Zupfer, Amanda" w:date="2020-12-09T18:54:00Z">
        <w:r w:rsidR="00D270F3">
          <w:rPr>
            <w:rFonts w:ascii="Arial" w:hAnsi="Arial" w:cs="Arial"/>
          </w:rPr>
          <w:delText xml:space="preserve">that </w:delText>
        </w:r>
      </w:del>
      <w:r w:rsidR="00D270F3">
        <w:rPr>
          <w:rFonts w:ascii="Arial" w:hAnsi="Arial" w:cs="Arial"/>
        </w:rPr>
        <w:t>will be performed on the different sections of the quadcopter.</w:t>
      </w:r>
    </w:p>
    <w:p w14:paraId="39002679" w14:textId="23D17ED1" w:rsidR="00D270F3" w:rsidRDefault="00D270F3" w:rsidP="00D270F3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If not already visible, open the </w:t>
      </w:r>
      <w:r>
        <w:rPr>
          <w:rFonts w:ascii="Arial" w:hAnsi="Arial" w:cs="Arial"/>
          <w:b/>
          <w:bCs/>
        </w:rPr>
        <w:t>Lower Data Panel</w:t>
      </w:r>
      <w:r>
        <w:rPr>
          <w:rFonts w:ascii="Arial" w:hAnsi="Arial" w:cs="Arial"/>
        </w:rPr>
        <w:t xml:space="preserve"> to reveal the </w:t>
      </w:r>
      <w:r>
        <w:rPr>
          <w:rFonts w:ascii="Arial" w:hAnsi="Arial" w:cs="Arial"/>
          <w:b/>
          <w:bCs/>
        </w:rPr>
        <w:t>Attributes</w:t>
      </w:r>
      <w:r>
        <w:rPr>
          <w:rFonts w:ascii="Arial" w:hAnsi="Arial" w:cs="Arial"/>
        </w:rPr>
        <w:t xml:space="preserve"> tab</w:t>
      </w:r>
      <w:ins w:id="29" w:author="Zupfer, Amanda" w:date="2020-12-09T18:55:00Z">
        <w:r w:rsidR="3BE4A82F" w:rsidRPr="6E384AF0">
          <w:rPr>
            <w:rFonts w:ascii="Arial" w:hAnsi="Arial" w:cs="Arial"/>
          </w:rPr>
          <w:t>.</w:t>
        </w:r>
      </w:ins>
    </w:p>
    <w:p w14:paraId="57387A0C" w14:textId="35C02155" w:rsidR="00CE7CC7" w:rsidRPr="00CE7CC7" w:rsidRDefault="00CE7CC7" w:rsidP="00CE7CC7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6CB7DFE" wp14:editId="49994930">
            <wp:extent cx="4388711" cy="2514600"/>
            <wp:effectExtent l="19050" t="19050" r="12065" b="190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88711" cy="2514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D0CEBE" w14:textId="2B2E38AB" w:rsidR="00D270F3" w:rsidRPr="009138A2" w:rsidRDefault="00D270F3" w:rsidP="00D270F3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del w:id="30" w:author="Zupfer, Amanda" w:date="2020-12-09T18:55:00Z">
        <w:r>
          <w:rPr>
            <w:rFonts w:ascii="Arial" w:hAnsi="Arial" w:cs="Arial"/>
          </w:rPr>
          <w:delText>In</w:delText>
        </w:r>
        <w:r w:rsidRPr="6E384AF0" w:rsidDel="00D270F3">
          <w:rPr>
            <w:rFonts w:ascii="Arial" w:hAnsi="Arial" w:cs="Arial"/>
          </w:rPr>
          <w:delText xml:space="preserve"> </w:delText>
        </w:r>
      </w:del>
      <w:ins w:id="31" w:author="Zupfer, Amanda" w:date="2020-12-09T18:55:00Z">
        <w:r w:rsidR="7ABAEB17" w:rsidRPr="6E384AF0">
          <w:rPr>
            <w:rFonts w:ascii="Arial" w:hAnsi="Arial" w:cs="Arial"/>
          </w:rPr>
          <w:t>From</w:t>
        </w:r>
        <w:r>
          <w:rPr>
            <w:rFonts w:ascii="Arial" w:hAnsi="Arial" w:cs="Arial"/>
          </w:rPr>
          <w:t xml:space="preserve"> </w:t>
        </w:r>
      </w:ins>
      <w:r>
        <w:rPr>
          <w:rFonts w:ascii="Arial" w:hAnsi="Arial" w:cs="Arial"/>
        </w:rPr>
        <w:t xml:space="preserve">the </w:t>
      </w:r>
      <w:r>
        <w:rPr>
          <w:rFonts w:ascii="Arial" w:hAnsi="Arial" w:cs="Arial"/>
          <w:b/>
          <w:bCs/>
        </w:rPr>
        <w:t>Tools</w:t>
      </w:r>
      <w:r>
        <w:rPr>
          <w:rFonts w:ascii="Arial" w:hAnsi="Arial" w:cs="Arial"/>
        </w:rPr>
        <w:t xml:space="preserve"> tab, select </w:t>
      </w:r>
      <w:r>
        <w:rPr>
          <w:rFonts w:ascii="Arial" w:hAnsi="Arial" w:cs="Arial"/>
          <w:b/>
          <w:bCs/>
        </w:rPr>
        <w:t>Edit Structure</w:t>
      </w:r>
      <w:ins w:id="32" w:author="Zupfer, Amanda" w:date="2020-12-09T18:55:00Z">
        <w:r w:rsidR="2FB48B7B" w:rsidRPr="6E384AF0">
          <w:rPr>
            <w:rFonts w:ascii="Arial" w:hAnsi="Arial" w:cs="Arial"/>
            <w:b/>
            <w:bCs/>
          </w:rPr>
          <w:t>.</w:t>
        </w:r>
      </w:ins>
    </w:p>
    <w:p w14:paraId="4698203F" w14:textId="77777777" w:rsidR="00D270F3" w:rsidRPr="009138A2" w:rsidRDefault="00D270F3" w:rsidP="00D270F3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2AD89C20" wp14:editId="52EA4A32">
            <wp:extent cx="4602879" cy="1234547"/>
            <wp:effectExtent l="19050" t="19050" r="26670" b="2286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02879" cy="12345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19E6D4" w14:textId="4027F510" w:rsidR="00D270F3" w:rsidRDefault="00D270F3" w:rsidP="00D270F3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Click </w:t>
      </w:r>
      <w:r w:rsidR="0039749F">
        <w:rPr>
          <w:rFonts w:ascii="Arial" w:hAnsi="Arial" w:cs="Arial"/>
          <w:b/>
          <w:bCs/>
        </w:rPr>
        <w:t xml:space="preserve">OK </w:t>
      </w:r>
      <w:del w:id="33" w:author="Zupfer, Amanda" w:date="2020-12-09T18:58:00Z">
        <w:r>
          <w:rPr>
            <w:rFonts w:ascii="Arial" w:hAnsi="Arial" w:cs="Arial"/>
          </w:rPr>
          <w:delText xml:space="preserve">in </w:delText>
        </w:r>
      </w:del>
      <w:ins w:id="34" w:author="Zupfer, Amanda" w:date="2020-12-09T18:58:00Z">
        <w:r w:rsidR="45DC9093" w:rsidRPr="6E384AF0">
          <w:rPr>
            <w:rFonts w:ascii="Arial" w:hAnsi="Arial" w:cs="Arial"/>
          </w:rPr>
          <w:t xml:space="preserve">on </w:t>
        </w:r>
      </w:ins>
      <w:r>
        <w:rPr>
          <w:rFonts w:ascii="Arial" w:hAnsi="Arial" w:cs="Arial"/>
        </w:rPr>
        <w:t xml:space="preserve">the </w:t>
      </w:r>
      <w:del w:id="35" w:author="Zupfer, Amanda" w:date="2020-12-09T18:56:00Z">
        <w:r>
          <w:rPr>
            <w:rFonts w:ascii="Arial" w:hAnsi="Arial" w:cs="Arial"/>
          </w:rPr>
          <w:delText xml:space="preserve">dialogue box that pops up </w:delText>
        </w:r>
        <w:r w:rsidR="00E3524C">
          <w:rPr>
            <w:rFonts w:ascii="Arial" w:hAnsi="Arial" w:cs="Arial"/>
          </w:rPr>
          <w:delText xml:space="preserve">when </w:delText>
        </w:r>
      </w:del>
      <w:r w:rsidR="00E3524C">
        <w:rPr>
          <w:rFonts w:ascii="Arial" w:hAnsi="Arial" w:cs="Arial"/>
          <w:b/>
          <w:bCs/>
        </w:rPr>
        <w:t>Edit Structure</w:t>
      </w:r>
      <w:r w:rsidR="00E3524C">
        <w:rPr>
          <w:rFonts w:ascii="Arial" w:hAnsi="Arial" w:cs="Arial"/>
        </w:rPr>
        <w:t xml:space="preserve"> </w:t>
      </w:r>
      <w:ins w:id="36" w:author="Zupfer, Amanda" w:date="2020-12-09T18:56:00Z">
        <w:r w:rsidR="3C5370D9" w:rsidRPr="6E384AF0">
          <w:rPr>
            <w:rFonts w:ascii="Arial" w:hAnsi="Arial" w:cs="Arial"/>
          </w:rPr>
          <w:t>pop-up</w:t>
        </w:r>
      </w:ins>
      <w:del w:id="37" w:author="Zupfer, Amanda" w:date="2020-12-09T18:56:00Z">
        <w:r w:rsidR="00E3524C">
          <w:rPr>
            <w:rFonts w:ascii="Arial" w:hAnsi="Arial" w:cs="Arial"/>
          </w:rPr>
          <w:delText>is clicked</w:delText>
        </w:r>
      </w:del>
      <w:del w:id="38" w:author="Zupfer, Amanda" w:date="2020-12-09T18:57:00Z">
        <w:r w:rsidR="00E3524C">
          <w:rPr>
            <w:rFonts w:ascii="Arial" w:hAnsi="Arial" w:cs="Arial"/>
          </w:rPr>
          <w:delText>,</w:delText>
        </w:r>
      </w:del>
      <w:r w:rsidR="00E3524C">
        <w:rPr>
          <w:rFonts w:ascii="Arial" w:hAnsi="Arial" w:cs="Arial"/>
        </w:rPr>
        <w:t xml:space="preserve"> since the intent is to edit the </w:t>
      </w:r>
      <w:proofErr w:type="spellStart"/>
      <w:r w:rsidR="00E3524C">
        <w:rPr>
          <w:rFonts w:ascii="Arial" w:hAnsi="Arial" w:cs="Arial"/>
          <w:b/>
          <w:bCs/>
        </w:rPr>
        <w:t>sBOM</w:t>
      </w:r>
      <w:proofErr w:type="spellEnd"/>
      <w:r w:rsidR="00E3524C">
        <w:rPr>
          <w:rFonts w:ascii="Arial" w:hAnsi="Arial" w:cs="Arial"/>
        </w:rPr>
        <w:t xml:space="preserve"> structure and animations haven’t been created yet</w:t>
      </w:r>
      <w:ins w:id="39" w:author="Zupfer, Amanda" w:date="2020-12-09T18:57:00Z">
        <w:r w:rsidR="1554B686" w:rsidRPr="6E384AF0">
          <w:rPr>
            <w:rFonts w:ascii="Arial" w:hAnsi="Arial" w:cs="Arial"/>
          </w:rPr>
          <w:t>.</w:t>
        </w:r>
      </w:ins>
    </w:p>
    <w:p w14:paraId="5D66E8A4" w14:textId="530757C7" w:rsidR="0039749F" w:rsidRPr="0039749F" w:rsidRDefault="0039749F" w:rsidP="0039749F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BBF524C" wp14:editId="77D28E8A">
            <wp:extent cx="2781037" cy="1097280"/>
            <wp:effectExtent l="19050" t="19050" r="19685" b="266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81037" cy="1097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B939F7" w14:textId="61E4DE56" w:rsidR="00D270F3" w:rsidRDefault="00D270F3" w:rsidP="00D270F3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The model will not be visible at first. </w:t>
      </w:r>
      <w:del w:id="40" w:author="Zupfer, Amanda" w:date="2020-12-09T18:58:00Z">
        <w:r>
          <w:rPr>
            <w:rFonts w:ascii="Arial" w:hAnsi="Arial" w:cs="Arial"/>
          </w:rPr>
          <w:delText>Click</w:delText>
        </w:r>
        <w:r w:rsidRPr="6E384AF0" w:rsidDel="00D270F3">
          <w:rPr>
            <w:rFonts w:ascii="Arial" w:hAnsi="Arial" w:cs="Arial"/>
          </w:rPr>
          <w:delText xml:space="preserve"> </w:delText>
        </w:r>
      </w:del>
      <w:ins w:id="41" w:author="Zupfer, Amanda" w:date="2020-12-09T18:58:00Z">
        <w:r w:rsidR="344BA085" w:rsidRPr="6E384AF0">
          <w:rPr>
            <w:rFonts w:ascii="Arial" w:hAnsi="Arial" w:cs="Arial"/>
          </w:rPr>
          <w:t>Select</w:t>
        </w:r>
        <w:r>
          <w:rPr>
            <w:rFonts w:ascii="Arial" w:hAnsi="Arial" w:cs="Arial"/>
          </w:rPr>
          <w:t xml:space="preserve"> </w:t>
        </w:r>
      </w:ins>
      <w:r>
        <w:rPr>
          <w:rFonts w:ascii="Arial" w:hAnsi="Arial" w:cs="Arial"/>
        </w:rPr>
        <w:t>the check</w:t>
      </w:r>
      <w:del w:id="42" w:author="Zupfer, Amanda" w:date="2020-12-09T18:58:00Z">
        <w:r>
          <w:rPr>
            <w:rFonts w:ascii="Arial" w:hAnsi="Arial" w:cs="Arial"/>
          </w:rPr>
          <w:delText xml:space="preserve"> </w:delText>
        </w:r>
      </w:del>
      <w:r>
        <w:rPr>
          <w:rFonts w:ascii="Arial" w:hAnsi="Arial" w:cs="Arial"/>
        </w:rPr>
        <w:t xml:space="preserve">box next to the name of the model to make the model visible. </w:t>
      </w:r>
      <w:del w:id="43" w:author="Zupfer, Amanda" w:date="2020-12-09T18:59:00Z">
        <w:r>
          <w:rPr>
            <w:rFonts w:ascii="Arial" w:hAnsi="Arial" w:cs="Arial"/>
          </w:rPr>
          <w:delText>It will be</w:delText>
        </w:r>
      </w:del>
      <w:ins w:id="44" w:author="Zupfer, Amanda" w:date="2020-12-09T18:59:00Z">
        <w:r w:rsidR="51245753" w:rsidRPr="6E384AF0">
          <w:rPr>
            <w:rFonts w:ascii="Arial" w:hAnsi="Arial" w:cs="Arial"/>
          </w:rPr>
          <w:t>Once the model becomes visi</w:t>
        </w:r>
      </w:ins>
      <w:ins w:id="45" w:author="Zupfer, Amanda" w:date="2020-12-09T19:00:00Z">
        <w:r w:rsidR="51245753" w:rsidRPr="6E384AF0">
          <w:rPr>
            <w:rFonts w:ascii="Arial" w:hAnsi="Arial" w:cs="Arial"/>
          </w:rPr>
          <w:t>ble, it is</w:t>
        </w:r>
      </w:ins>
      <w:r w:rsidRPr="6E384AF0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blue</w:t>
      </w:r>
      <w:ins w:id="46" w:author="Zupfer, Amanda" w:date="2020-12-09T19:00:00Z">
        <w:r w:rsidR="7B42CEB8" w:rsidRPr="6E384AF0">
          <w:rPr>
            <w:rFonts w:ascii="Arial" w:hAnsi="Arial" w:cs="Arial"/>
          </w:rPr>
          <w:t>.</w:t>
        </w:r>
      </w:ins>
      <w:del w:id="47" w:author="Zupfer, Amanda" w:date="2020-12-09T19:00:00Z">
        <w:r>
          <w:rPr>
            <w:rFonts w:ascii="Arial" w:hAnsi="Arial" w:cs="Arial"/>
          </w:rPr>
          <w:delText xml:space="preserve"> when it becomes visible,</w:delText>
        </w:r>
      </w:del>
      <w:r>
        <w:rPr>
          <w:rFonts w:ascii="Arial" w:hAnsi="Arial" w:cs="Arial"/>
        </w:rPr>
        <w:t xml:space="preserve"> </w:t>
      </w:r>
      <w:ins w:id="48" w:author="Zupfer, Amanda" w:date="2020-12-09T19:00:00Z">
        <w:r w:rsidR="242D113F" w:rsidRPr="6E384AF0">
          <w:rPr>
            <w:rFonts w:ascii="Arial" w:hAnsi="Arial" w:cs="Arial"/>
          </w:rPr>
          <w:t>T</w:t>
        </w:r>
      </w:ins>
      <w:del w:id="49" w:author="Zupfer, Amanda" w:date="2020-12-09T19:00:00Z">
        <w:r>
          <w:rPr>
            <w:rFonts w:ascii="Arial" w:hAnsi="Arial" w:cs="Arial"/>
          </w:rPr>
          <w:delText>t</w:delText>
        </w:r>
      </w:del>
      <w:r>
        <w:rPr>
          <w:rFonts w:ascii="Arial" w:hAnsi="Arial" w:cs="Arial"/>
        </w:rPr>
        <w:t>his is expected and not an error.</w:t>
      </w:r>
    </w:p>
    <w:p w14:paraId="25F1A89A" w14:textId="77777777" w:rsidR="00D270F3" w:rsidRPr="001D7633" w:rsidRDefault="00D270F3" w:rsidP="00D270F3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12D4073" wp14:editId="400E3EEA">
            <wp:extent cx="6368468" cy="2665095"/>
            <wp:effectExtent l="19050" t="19050" r="13335" b="209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78929" cy="26694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DDD6B0" w14:textId="27F61D41" w:rsidR="00D270F3" w:rsidRDefault="00D270F3" w:rsidP="00D270F3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Use </w:t>
      </w:r>
      <w:del w:id="50" w:author="Zupfer, Amanda" w:date="2020-12-09T19:01:00Z">
        <w:r>
          <w:rPr>
            <w:rFonts w:ascii="Arial" w:hAnsi="Arial" w:cs="Arial"/>
          </w:rPr>
          <w:delText xml:space="preserve">the </w:delText>
        </w:r>
      </w:del>
      <w:ins w:id="51" w:author="Zupfer, Amanda" w:date="2020-12-09T19:01:00Z">
        <w:r w:rsidR="785BE213" w:rsidRPr="6E384AF0">
          <w:rPr>
            <w:rFonts w:ascii="Arial" w:hAnsi="Arial" w:cs="Arial"/>
          </w:rPr>
          <w:t xml:space="preserve">your </w:t>
        </w:r>
      </w:ins>
      <w:r>
        <w:rPr>
          <w:rFonts w:ascii="Arial" w:hAnsi="Arial" w:cs="Arial"/>
        </w:rPr>
        <w:t xml:space="preserve">mouse to drag a box around the assembly in the graphics window to select all parts on the quadcopter. </w:t>
      </w:r>
      <w:del w:id="52" w:author="Zupfer, Amanda" w:date="2020-12-09T19:03:00Z">
        <w:r w:rsidRPr="6E384AF0" w:rsidDel="00D270F3">
          <w:rPr>
            <w:rFonts w:ascii="Arial" w:hAnsi="Arial" w:cs="Arial"/>
          </w:rPr>
          <w:delText xml:space="preserve">Notice </w:delText>
        </w:r>
      </w:del>
      <w:ins w:id="53" w:author="Zupfer, Amanda" w:date="2020-12-09T19:03:00Z">
        <w:r w:rsidR="58F5470F" w:rsidRPr="6E384AF0">
          <w:rPr>
            <w:rFonts w:ascii="Arial" w:hAnsi="Arial" w:cs="Arial"/>
          </w:rPr>
          <w:t>You will notice that</w:t>
        </w:r>
        <w:r>
          <w:rPr>
            <w:rFonts w:ascii="Arial" w:hAnsi="Arial" w:cs="Arial"/>
          </w:rPr>
          <w:t xml:space="preserve"> </w:t>
        </w:r>
      </w:ins>
      <w:del w:id="54" w:author="Zupfer, Amanda" w:date="2020-12-09T19:03:00Z">
        <w:r>
          <w:rPr>
            <w:rFonts w:ascii="Arial" w:hAnsi="Arial" w:cs="Arial"/>
          </w:rPr>
          <w:delText xml:space="preserve">how </w:delText>
        </w:r>
      </w:del>
      <w:r>
        <w:rPr>
          <w:rFonts w:ascii="Arial" w:hAnsi="Arial" w:cs="Arial"/>
        </w:rPr>
        <w:t xml:space="preserve">the parts are highlighted in the </w:t>
      </w:r>
      <w:proofErr w:type="spellStart"/>
      <w:r w:rsidRPr="007D38BE">
        <w:rPr>
          <w:rFonts w:ascii="Arial" w:hAnsi="Arial" w:cs="Arial"/>
          <w:b/>
          <w:bCs/>
        </w:rPr>
        <w:t>eBOM</w:t>
      </w:r>
      <w:proofErr w:type="spellEnd"/>
      <w:r>
        <w:rPr>
          <w:rFonts w:ascii="Arial" w:hAnsi="Arial" w:cs="Arial"/>
        </w:rPr>
        <w:t xml:space="preserve"> tab in the </w:t>
      </w:r>
      <w:r>
        <w:rPr>
          <w:rFonts w:ascii="Arial" w:hAnsi="Arial" w:cs="Arial"/>
          <w:b/>
          <w:bCs/>
        </w:rPr>
        <w:t>Upper Data Panel</w:t>
      </w:r>
      <w:r>
        <w:rPr>
          <w:rFonts w:ascii="Arial" w:hAnsi="Arial" w:cs="Arial"/>
        </w:rPr>
        <w:t xml:space="preserve"> but not in the </w:t>
      </w:r>
      <w:proofErr w:type="spellStart"/>
      <w:r>
        <w:rPr>
          <w:rFonts w:ascii="Arial" w:hAnsi="Arial" w:cs="Arial"/>
          <w:b/>
          <w:bCs/>
        </w:rPr>
        <w:t>sBOM</w:t>
      </w:r>
      <w:proofErr w:type="spellEnd"/>
      <w:r>
        <w:rPr>
          <w:rFonts w:ascii="Arial" w:hAnsi="Arial" w:cs="Arial"/>
        </w:rPr>
        <w:t xml:space="preserve"> tab in the </w:t>
      </w:r>
      <w:r>
        <w:rPr>
          <w:rFonts w:ascii="Arial" w:hAnsi="Arial" w:cs="Arial"/>
          <w:b/>
          <w:bCs/>
        </w:rPr>
        <w:t xml:space="preserve">Primary Data Panel. </w:t>
      </w:r>
      <w:r>
        <w:rPr>
          <w:rFonts w:ascii="Arial" w:hAnsi="Arial" w:cs="Arial"/>
        </w:rPr>
        <w:t xml:space="preserve">There is a difference between the two tabs; the </w:t>
      </w:r>
      <w:proofErr w:type="spellStart"/>
      <w:r>
        <w:rPr>
          <w:rFonts w:ascii="Arial" w:hAnsi="Arial" w:cs="Arial"/>
          <w:b/>
          <w:bCs/>
        </w:rPr>
        <w:t>eBOM</w:t>
      </w:r>
      <w:proofErr w:type="spellEnd"/>
      <w:r>
        <w:rPr>
          <w:rFonts w:ascii="Arial" w:hAnsi="Arial" w:cs="Arial"/>
        </w:rPr>
        <w:t xml:space="preserve"> is the engineering bill of materials that is imported with the CAD model for the quadcopter, while the </w:t>
      </w:r>
      <w:proofErr w:type="spellStart"/>
      <w:r>
        <w:rPr>
          <w:rFonts w:ascii="Arial" w:hAnsi="Arial" w:cs="Arial"/>
          <w:b/>
          <w:bCs/>
        </w:rPr>
        <w:t>sBOM</w:t>
      </w:r>
      <w:proofErr w:type="spellEnd"/>
      <w:r>
        <w:rPr>
          <w:rFonts w:ascii="Arial" w:hAnsi="Arial" w:cs="Arial"/>
        </w:rPr>
        <w:t xml:space="preserve"> is the service bill of materials, which is specific to the instance that is being worked on in Creo Illustrate and displays the attributes of the model.</w:t>
      </w:r>
    </w:p>
    <w:p w14:paraId="5382075C" w14:textId="77777777" w:rsidR="00D270F3" w:rsidRDefault="00D270F3" w:rsidP="00D270F3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7D906741" wp14:editId="27D62286">
            <wp:extent cx="5943600" cy="2689225"/>
            <wp:effectExtent l="19050" t="19050" r="19050" b="158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614411" w14:textId="5F21DFCC" w:rsidR="00D270F3" w:rsidRDefault="2F8FBAEB" w:rsidP="00D270F3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ins w:id="55" w:author="Zupfer, Amanda" w:date="2020-12-09T19:10:00Z">
        <w:r w:rsidRPr="6E384AF0">
          <w:rPr>
            <w:rFonts w:ascii="Arial" w:hAnsi="Arial" w:cs="Arial"/>
          </w:rPr>
          <w:t>In the ribbon, c</w:t>
        </w:r>
      </w:ins>
      <w:ins w:id="56" w:author="Zupfer, Amanda" w:date="2020-12-09T19:09:00Z">
        <w:r w:rsidR="6268A73A" w:rsidRPr="6E384AF0">
          <w:rPr>
            <w:rFonts w:ascii="Arial" w:hAnsi="Arial" w:cs="Arial"/>
          </w:rPr>
          <w:t xml:space="preserve">lick </w:t>
        </w:r>
      </w:ins>
      <w:ins w:id="57" w:author="Zupfer, Amanda" w:date="2020-12-09T19:10:00Z">
        <w:r w:rsidR="52FAAE4D" w:rsidRPr="6E384AF0">
          <w:rPr>
            <w:rFonts w:ascii="Arial" w:hAnsi="Arial" w:cs="Arial"/>
            <w:b/>
            <w:bCs/>
            <w:rPrChange w:id="58" w:author="Zupfer, Amanda" w:date="2020-12-09T19:11:00Z">
              <w:rPr>
                <w:rFonts w:ascii="Arial" w:hAnsi="Arial" w:cs="Arial"/>
              </w:rPr>
            </w:rPrChange>
          </w:rPr>
          <w:t xml:space="preserve">Home </w:t>
        </w:r>
        <w:r w:rsidR="52FAAE4D" w:rsidRPr="6E384AF0">
          <w:rPr>
            <w:rFonts w:ascii="Arial" w:hAnsi="Arial" w:cs="Arial"/>
          </w:rPr>
          <w:t xml:space="preserve">and then </w:t>
        </w:r>
      </w:ins>
      <w:ins w:id="59" w:author="Zupfer, Amanda" w:date="2020-12-09T19:09:00Z">
        <w:r w:rsidR="6268A73A" w:rsidRPr="6E384AF0">
          <w:rPr>
            <w:rFonts w:ascii="Arial" w:hAnsi="Arial" w:cs="Arial"/>
            <w:b/>
            <w:bCs/>
          </w:rPr>
          <w:t xml:space="preserve">Select </w:t>
        </w:r>
        <w:proofErr w:type="spellStart"/>
        <w:r w:rsidR="6268A73A" w:rsidRPr="6E384AF0">
          <w:rPr>
            <w:rFonts w:ascii="Arial" w:hAnsi="Arial" w:cs="Arial"/>
            <w:b/>
            <w:bCs/>
          </w:rPr>
          <w:t>sBOM</w:t>
        </w:r>
      </w:ins>
      <w:proofErr w:type="spellEnd"/>
      <w:ins w:id="60" w:author="Zupfer, Amanda" w:date="2020-12-09T19:10:00Z">
        <w:r w:rsidR="54AEE95E" w:rsidRPr="6E384AF0">
          <w:rPr>
            <w:rFonts w:ascii="Arial" w:hAnsi="Arial" w:cs="Arial"/>
          </w:rPr>
          <w:t xml:space="preserve"> to </w:t>
        </w:r>
        <w:r w:rsidR="07048AD8" w:rsidRPr="6E384AF0">
          <w:rPr>
            <w:rFonts w:ascii="Arial" w:hAnsi="Arial" w:cs="Arial"/>
          </w:rPr>
          <w:t>s</w:t>
        </w:r>
      </w:ins>
      <w:del w:id="61" w:author="Zupfer, Amanda" w:date="2020-12-09T19:10:00Z">
        <w:r w:rsidR="00D270F3" w:rsidRPr="6E384AF0" w:rsidDel="00D270F3">
          <w:rPr>
            <w:rFonts w:ascii="Arial" w:hAnsi="Arial" w:cs="Arial"/>
          </w:rPr>
          <w:delText>S</w:delText>
        </w:r>
      </w:del>
      <w:r w:rsidR="00D270F3" w:rsidRPr="6E384AF0">
        <w:rPr>
          <w:rFonts w:ascii="Arial" w:hAnsi="Arial" w:cs="Arial"/>
        </w:rPr>
        <w:t xml:space="preserve">witch </w:t>
      </w:r>
      <w:del w:id="62" w:author="Zupfer, Amanda" w:date="2020-12-09T19:11:00Z">
        <w:r w:rsidR="00D270F3" w:rsidRPr="6E384AF0" w:rsidDel="00D270F3">
          <w:rPr>
            <w:rFonts w:ascii="Arial" w:hAnsi="Arial" w:cs="Arial"/>
          </w:rPr>
          <w:delText xml:space="preserve">into </w:delText>
        </w:r>
      </w:del>
      <w:ins w:id="63" w:author="Zupfer, Amanda" w:date="2020-12-09T19:11:00Z">
        <w:r w:rsidR="7A465F89" w:rsidRPr="6E384AF0">
          <w:rPr>
            <w:rFonts w:ascii="Arial" w:hAnsi="Arial" w:cs="Arial"/>
          </w:rPr>
          <w:t>to</w:t>
        </w:r>
        <w:r w:rsidR="00D270F3">
          <w:rPr>
            <w:rFonts w:ascii="Arial" w:hAnsi="Arial" w:cs="Arial"/>
          </w:rPr>
          <w:t xml:space="preserve"> </w:t>
        </w:r>
      </w:ins>
      <w:r w:rsidR="00D270F3">
        <w:rPr>
          <w:rFonts w:ascii="Arial" w:hAnsi="Arial" w:cs="Arial"/>
        </w:rPr>
        <w:t xml:space="preserve">the </w:t>
      </w:r>
      <w:proofErr w:type="spellStart"/>
      <w:r w:rsidR="00D270F3" w:rsidRPr="00AB2D2B">
        <w:rPr>
          <w:rFonts w:ascii="Arial" w:hAnsi="Arial" w:cs="Arial"/>
          <w:b/>
          <w:bCs/>
        </w:rPr>
        <w:t>sBOM</w:t>
      </w:r>
      <w:proofErr w:type="spellEnd"/>
      <w:r w:rsidR="00D270F3">
        <w:rPr>
          <w:rFonts w:ascii="Arial" w:hAnsi="Arial" w:cs="Arial"/>
        </w:rPr>
        <w:t xml:space="preserve"> tab</w:t>
      </w:r>
      <w:del w:id="64" w:author="Zupfer, Amanda" w:date="2020-12-09T19:11:00Z">
        <w:r w:rsidR="00D270F3">
          <w:rPr>
            <w:rFonts w:ascii="Arial" w:hAnsi="Arial" w:cs="Arial"/>
          </w:rPr>
          <w:delText xml:space="preserve"> by selecting the </w:delText>
        </w:r>
        <w:r w:rsidR="00D270F3">
          <w:rPr>
            <w:rFonts w:ascii="Arial" w:hAnsi="Arial" w:cs="Arial"/>
            <w:b/>
            <w:bCs/>
          </w:rPr>
          <w:delText>Select sBOM</w:delText>
        </w:r>
        <w:r w:rsidR="00D270F3">
          <w:rPr>
            <w:rFonts w:ascii="Arial" w:hAnsi="Arial" w:cs="Arial"/>
          </w:rPr>
          <w:delText xml:space="preserve"> button in the </w:delText>
        </w:r>
        <w:r w:rsidR="00D270F3">
          <w:rPr>
            <w:rFonts w:ascii="Arial" w:hAnsi="Arial" w:cs="Arial"/>
            <w:b/>
            <w:bCs/>
          </w:rPr>
          <w:delText>Home</w:delText>
        </w:r>
        <w:r w:rsidR="00D270F3">
          <w:rPr>
            <w:rFonts w:ascii="Arial" w:hAnsi="Arial" w:cs="Arial"/>
          </w:rPr>
          <w:delText xml:space="preserve"> tab in the ribbon</w:delText>
        </w:r>
      </w:del>
      <w:r w:rsidR="00D270F3">
        <w:rPr>
          <w:rFonts w:ascii="Arial" w:hAnsi="Arial" w:cs="Arial"/>
        </w:rPr>
        <w:t xml:space="preserve">. </w:t>
      </w:r>
      <w:del w:id="65" w:author="Zupfer, Amanda" w:date="2020-12-09T19:15:00Z">
        <w:r w:rsidR="00D270F3">
          <w:rPr>
            <w:rFonts w:ascii="Arial" w:hAnsi="Arial" w:cs="Arial"/>
          </w:rPr>
          <w:delText xml:space="preserve">This </w:delText>
        </w:r>
      </w:del>
      <w:del w:id="66" w:author="Zupfer, Amanda" w:date="2020-12-09T19:11:00Z">
        <w:r w:rsidR="00D270F3">
          <w:rPr>
            <w:rFonts w:ascii="Arial" w:hAnsi="Arial" w:cs="Arial"/>
          </w:rPr>
          <w:delText xml:space="preserve">will </w:delText>
        </w:r>
      </w:del>
      <w:del w:id="67" w:author="Zupfer, Amanda" w:date="2020-12-09T19:15:00Z">
        <w:r w:rsidR="00D270F3">
          <w:rPr>
            <w:rFonts w:ascii="Arial" w:hAnsi="Arial" w:cs="Arial"/>
          </w:rPr>
          <w:delText xml:space="preserve">switch the parts from being highlighted in the </w:delText>
        </w:r>
        <w:r w:rsidR="00D270F3" w:rsidRPr="00376F6C">
          <w:rPr>
            <w:rFonts w:ascii="Arial" w:hAnsi="Arial" w:cs="Arial"/>
            <w:b/>
            <w:bCs/>
          </w:rPr>
          <w:delText>eBOM</w:delText>
        </w:r>
        <w:r w:rsidR="00D270F3">
          <w:rPr>
            <w:rFonts w:ascii="Arial" w:hAnsi="Arial" w:cs="Arial"/>
          </w:rPr>
          <w:delText xml:space="preserve"> to being highlighted in the </w:delText>
        </w:r>
        <w:r w:rsidR="00D270F3" w:rsidRPr="00376F6C">
          <w:rPr>
            <w:rFonts w:ascii="Arial" w:hAnsi="Arial" w:cs="Arial"/>
            <w:b/>
            <w:bCs/>
          </w:rPr>
          <w:delText>sBOM</w:delText>
        </w:r>
        <w:r w:rsidR="00D270F3">
          <w:rPr>
            <w:rFonts w:ascii="Arial" w:hAnsi="Arial" w:cs="Arial"/>
          </w:rPr>
          <w:delText xml:space="preserve"> </w:delText>
        </w:r>
      </w:del>
      <w:del w:id="68" w:author="Zupfer, Amanda" w:date="2020-12-09T19:12:00Z">
        <w:r w:rsidR="00D270F3">
          <w:rPr>
            <w:rFonts w:ascii="Arial" w:hAnsi="Arial" w:cs="Arial"/>
          </w:rPr>
          <w:delText xml:space="preserve">to </w:delText>
        </w:r>
      </w:del>
      <w:del w:id="69" w:author="Zupfer, Amanda" w:date="2020-12-09T19:15:00Z">
        <w:r w:rsidR="00D270F3">
          <w:rPr>
            <w:rFonts w:ascii="Arial" w:hAnsi="Arial" w:cs="Arial"/>
          </w:rPr>
          <w:delText>allow for editing.</w:delText>
        </w:r>
      </w:del>
      <w:r w:rsidR="00D270F3">
        <w:rPr>
          <w:rFonts w:ascii="Arial" w:hAnsi="Arial" w:cs="Arial"/>
        </w:rPr>
        <w:t xml:space="preserve"> </w:t>
      </w:r>
      <w:ins w:id="70" w:author="Zupfer, Amanda" w:date="2020-12-09T19:15:00Z">
        <w:r w:rsidR="3664C3E2" w:rsidRPr="6E384AF0">
          <w:rPr>
            <w:rFonts w:ascii="Arial" w:hAnsi="Arial" w:cs="Arial"/>
          </w:rPr>
          <w:t xml:space="preserve">This highlights the parts in the </w:t>
        </w:r>
        <w:proofErr w:type="spellStart"/>
        <w:r w:rsidR="3664C3E2" w:rsidRPr="6E384AF0">
          <w:rPr>
            <w:rFonts w:ascii="Arial" w:hAnsi="Arial" w:cs="Arial"/>
          </w:rPr>
          <w:t>sBOM</w:t>
        </w:r>
        <w:proofErr w:type="spellEnd"/>
        <w:r w:rsidR="3664C3E2" w:rsidRPr="6E384AF0">
          <w:rPr>
            <w:rFonts w:ascii="Arial" w:hAnsi="Arial" w:cs="Arial"/>
          </w:rPr>
          <w:t xml:space="preserve"> instead of in the </w:t>
        </w:r>
        <w:proofErr w:type="spellStart"/>
        <w:r w:rsidR="3664C3E2" w:rsidRPr="6E384AF0">
          <w:rPr>
            <w:rFonts w:ascii="Arial" w:hAnsi="Arial" w:cs="Arial"/>
          </w:rPr>
          <w:t>eBOM</w:t>
        </w:r>
        <w:proofErr w:type="spellEnd"/>
        <w:r w:rsidR="3664C3E2" w:rsidRPr="6E384AF0">
          <w:rPr>
            <w:rFonts w:ascii="Arial" w:hAnsi="Arial" w:cs="Arial"/>
          </w:rPr>
          <w:t>, which allows for editing.</w:t>
        </w:r>
      </w:ins>
    </w:p>
    <w:p w14:paraId="347D0C61" w14:textId="77777777" w:rsidR="00D270F3" w:rsidRDefault="00D270F3" w:rsidP="00D270F3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CF73689" wp14:editId="12F40708">
            <wp:extent cx="2194750" cy="1234547"/>
            <wp:effectExtent l="19050" t="19050" r="15240" b="2286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94750" cy="12345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50B4AA" w14:textId="6248FAB5" w:rsidR="00D270F3" w:rsidRDefault="00D270F3" w:rsidP="00D270F3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With all parts highlighted in the </w:t>
      </w:r>
      <w:proofErr w:type="spellStart"/>
      <w:r w:rsidRPr="00C64A29">
        <w:rPr>
          <w:rFonts w:ascii="Arial" w:hAnsi="Arial" w:cs="Arial"/>
          <w:b/>
          <w:bCs/>
        </w:rPr>
        <w:t>sBOM</w:t>
      </w:r>
      <w:proofErr w:type="spellEnd"/>
      <w:r>
        <w:rPr>
          <w:rFonts w:ascii="Arial" w:hAnsi="Arial" w:cs="Arial"/>
        </w:rPr>
        <w:t xml:space="preserve"> tab</w:t>
      </w:r>
      <w:del w:id="71" w:author="Zupfer, Amanda" w:date="2020-12-09T19:16:00Z">
        <w:r>
          <w:rPr>
            <w:rFonts w:ascii="Arial" w:hAnsi="Arial" w:cs="Arial"/>
          </w:rPr>
          <w:delText xml:space="preserve"> in the </w:delText>
        </w:r>
        <w:r>
          <w:rPr>
            <w:rFonts w:ascii="Arial" w:hAnsi="Arial" w:cs="Arial"/>
            <w:b/>
            <w:bCs/>
          </w:rPr>
          <w:delText>Primary Data Pane</w:delText>
        </w:r>
      </w:del>
      <w:r>
        <w:rPr>
          <w:rFonts w:ascii="Arial" w:hAnsi="Arial" w:cs="Arial"/>
        </w:rPr>
        <w:t xml:space="preserve">, open the </w:t>
      </w:r>
      <w:proofErr w:type="spellStart"/>
      <w:r>
        <w:rPr>
          <w:rFonts w:ascii="Arial" w:hAnsi="Arial" w:cs="Arial"/>
        </w:rPr>
        <w:t>sBOM</w:t>
      </w:r>
      <w:proofErr w:type="spellEnd"/>
      <w:r>
        <w:rPr>
          <w:rFonts w:ascii="Arial" w:hAnsi="Arial" w:cs="Arial"/>
        </w:rPr>
        <w:t xml:space="preserve"> tab in the ribbon</w:t>
      </w:r>
      <w:ins w:id="72" w:author="Zupfer, Amanda" w:date="2020-12-09T19:16:00Z">
        <w:r w:rsidR="6AF9E246" w:rsidRPr="6E384AF0">
          <w:rPr>
            <w:rFonts w:ascii="Arial" w:hAnsi="Arial" w:cs="Arial"/>
          </w:rPr>
          <w:t xml:space="preserve">, and </w:t>
        </w:r>
      </w:ins>
      <w:del w:id="73" w:author="Zupfer, Amanda" w:date="2020-12-09T19:16:00Z">
        <w:r w:rsidRPr="6E384AF0" w:rsidDel="00D270F3">
          <w:rPr>
            <w:rFonts w:ascii="Arial" w:hAnsi="Arial" w:cs="Arial"/>
          </w:rPr>
          <w:delText xml:space="preserve">. </w:delText>
        </w:r>
      </w:del>
      <w:ins w:id="74" w:author="Zupfer, Amanda" w:date="2020-12-09T19:16:00Z">
        <w:r w:rsidR="318939E0" w:rsidRPr="6E384AF0">
          <w:rPr>
            <w:rFonts w:ascii="Arial" w:hAnsi="Arial" w:cs="Arial"/>
          </w:rPr>
          <w:t>s</w:t>
        </w:r>
      </w:ins>
      <w:del w:id="75" w:author="Zupfer, Amanda" w:date="2020-12-09T19:16:00Z">
        <w:r>
          <w:rPr>
            <w:rFonts w:ascii="Arial" w:hAnsi="Arial" w:cs="Arial"/>
          </w:rPr>
          <w:delText>S</w:delText>
        </w:r>
      </w:del>
      <w:r>
        <w:rPr>
          <w:rFonts w:ascii="Arial" w:hAnsi="Arial" w:cs="Arial"/>
        </w:rPr>
        <w:t xml:space="preserve">elect </w:t>
      </w:r>
      <w:r>
        <w:rPr>
          <w:rFonts w:ascii="Arial" w:hAnsi="Arial" w:cs="Arial"/>
          <w:b/>
          <w:bCs/>
        </w:rPr>
        <w:t>Edit Properties</w:t>
      </w:r>
      <w:del w:id="76" w:author="Zupfer, Amanda" w:date="2020-12-09T19:16:00Z">
        <w:r>
          <w:rPr>
            <w:rFonts w:ascii="Arial" w:hAnsi="Arial" w:cs="Arial"/>
          </w:rPr>
          <w:delText xml:space="preserve"> in the </w:delText>
        </w:r>
        <w:r>
          <w:rPr>
            <w:rFonts w:ascii="Arial" w:hAnsi="Arial" w:cs="Arial"/>
            <w:b/>
            <w:bCs/>
          </w:rPr>
          <w:delText>Edit</w:delText>
        </w:r>
        <w:r>
          <w:rPr>
            <w:rFonts w:ascii="Arial" w:hAnsi="Arial" w:cs="Arial"/>
          </w:rPr>
          <w:delText xml:space="preserve"> section of the ribbon</w:delText>
        </w:r>
      </w:del>
      <w:r>
        <w:rPr>
          <w:rFonts w:ascii="Arial" w:hAnsi="Arial" w:cs="Arial"/>
        </w:rPr>
        <w:t>.</w:t>
      </w:r>
    </w:p>
    <w:p w14:paraId="7F2FA5E9" w14:textId="77777777" w:rsidR="00D270F3" w:rsidRDefault="00D270F3" w:rsidP="00D270F3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6BE688B" wp14:editId="41BD5D89">
            <wp:extent cx="3450866" cy="4583814"/>
            <wp:effectExtent l="19050" t="19050" r="16510" b="266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59335" cy="45950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FCD8C6" w14:textId="2EA34E87" w:rsidR="00D270F3" w:rsidRPr="00ED56C5" w:rsidRDefault="00D270F3" w:rsidP="00D270F3">
      <w:pPr>
        <w:rPr>
          <w:rFonts w:ascii="Arial" w:hAnsi="Arial" w:cs="Arial"/>
          <w:i/>
          <w:iCs/>
        </w:rPr>
      </w:pPr>
      <w:r w:rsidRPr="00FB678E">
        <w:rPr>
          <w:rFonts w:ascii="Arial" w:hAnsi="Arial" w:cs="Arial"/>
          <w:b/>
          <w:bCs/>
          <w:i/>
          <w:iCs/>
        </w:rPr>
        <w:t>Troubleshooting note</w:t>
      </w:r>
      <w:r>
        <w:rPr>
          <w:rFonts w:ascii="Arial" w:hAnsi="Arial" w:cs="Arial"/>
          <w:i/>
          <w:iCs/>
        </w:rPr>
        <w:t xml:space="preserve">: </w:t>
      </w:r>
      <w:del w:id="77" w:author="Delano, Jake" w:date="2020-12-11T08:03:00Z">
        <w:r w:rsidDel="007B5C85">
          <w:rPr>
            <w:rFonts w:ascii="Arial" w:hAnsi="Arial" w:cs="Arial"/>
            <w:i/>
            <w:iCs/>
          </w:rPr>
          <w:delText>W</w:delText>
        </w:r>
      </w:del>
      <w:del w:id="78" w:author="Zupfer, Amanda" w:date="2020-12-09T19:22:00Z">
        <w:r>
          <w:rPr>
            <w:rFonts w:ascii="Arial" w:hAnsi="Arial" w:cs="Arial"/>
            <w:i/>
            <w:iCs/>
          </w:rPr>
          <w:delText xml:space="preserve">hen first selecting all parts in the graphics window by dragging a box around the model, there may be times where after hitting the </w:delText>
        </w:r>
        <w:r>
          <w:rPr>
            <w:rFonts w:ascii="Arial" w:hAnsi="Arial" w:cs="Arial"/>
            <w:b/>
            <w:bCs/>
            <w:i/>
            <w:iCs/>
          </w:rPr>
          <w:delText>Select sBOM</w:delText>
        </w:r>
        <w:r>
          <w:rPr>
            <w:rFonts w:ascii="Arial" w:hAnsi="Arial" w:cs="Arial"/>
            <w:i/>
            <w:iCs/>
          </w:rPr>
          <w:delText xml:space="preserve"> button that there only may be a tab labeled </w:delText>
        </w:r>
        <w:r>
          <w:rPr>
            <w:rFonts w:ascii="Arial" w:hAnsi="Arial" w:cs="Arial"/>
            <w:b/>
            <w:bCs/>
            <w:i/>
            <w:iCs/>
          </w:rPr>
          <w:delText>eBOM</w:delText>
        </w:r>
        <w:r>
          <w:rPr>
            <w:rFonts w:ascii="Arial" w:hAnsi="Arial" w:cs="Arial"/>
            <w:i/>
            <w:iCs/>
          </w:rPr>
          <w:delText xml:space="preserve">, not </w:delText>
        </w:r>
        <w:r>
          <w:rPr>
            <w:rFonts w:ascii="Arial" w:hAnsi="Arial" w:cs="Arial"/>
            <w:b/>
            <w:bCs/>
            <w:i/>
            <w:iCs/>
          </w:rPr>
          <w:delText>sBOM</w:delText>
        </w:r>
        <w:r>
          <w:rPr>
            <w:rFonts w:ascii="Arial" w:hAnsi="Arial" w:cs="Arial"/>
            <w:i/>
            <w:iCs/>
          </w:rPr>
          <w:delText xml:space="preserve">, which does not have an </w:delText>
        </w:r>
        <w:r>
          <w:rPr>
            <w:rFonts w:ascii="Arial" w:hAnsi="Arial" w:cs="Arial"/>
            <w:b/>
            <w:bCs/>
            <w:i/>
            <w:iCs/>
          </w:rPr>
          <w:delText>Edit Properties</w:delText>
        </w:r>
        <w:r>
          <w:rPr>
            <w:rFonts w:ascii="Arial" w:hAnsi="Arial" w:cs="Arial"/>
            <w:i/>
            <w:iCs/>
          </w:rPr>
          <w:delText xml:space="preserve"> button. If this is the case, this issue can be solved by unselecting all parts and then selecting each part in the </w:delText>
        </w:r>
        <w:r>
          <w:rPr>
            <w:rFonts w:ascii="Arial" w:hAnsi="Arial" w:cs="Arial"/>
            <w:b/>
            <w:bCs/>
            <w:i/>
            <w:iCs/>
          </w:rPr>
          <w:delText>sBOM</w:delText>
        </w:r>
        <w:r>
          <w:rPr>
            <w:rFonts w:ascii="Arial" w:hAnsi="Arial" w:cs="Arial"/>
            <w:i/>
            <w:iCs/>
          </w:rPr>
          <w:delText xml:space="preserve"> one by one.</w:delText>
        </w:r>
      </w:del>
      <w:ins w:id="79" w:author="Zupfer, Amanda" w:date="2020-12-09T19:22:00Z">
        <w:del w:id="80" w:author="Delano, Jake" w:date="2020-12-11T08:03:00Z">
          <w:r w:rsidR="4E3BFD1B" w:rsidRPr="6E384AF0" w:rsidDel="007B5C85">
            <w:rPr>
              <w:rFonts w:ascii="Arial" w:hAnsi="Arial" w:cs="Arial"/>
              <w:i/>
              <w:iCs/>
            </w:rPr>
            <w:delText xml:space="preserve"> </w:delText>
          </w:r>
        </w:del>
      </w:ins>
      <w:ins w:id="81" w:author="Zupfer, Amanda" w:date="2020-12-09T19:23:00Z">
        <w:r w:rsidR="4E3BFD1B" w:rsidRPr="6E384AF0">
          <w:rPr>
            <w:rFonts w:ascii="Arial" w:hAnsi="Arial" w:cs="Arial"/>
            <w:i/>
            <w:iCs/>
          </w:rPr>
          <w:t xml:space="preserve">When you first select all parts of the model by dragging a box around it, you may find that after clicking </w:t>
        </w:r>
        <w:r w:rsidR="4E3BFD1B" w:rsidRPr="6E384AF0">
          <w:rPr>
            <w:rFonts w:ascii="Arial" w:hAnsi="Arial" w:cs="Arial"/>
            <w:b/>
            <w:bCs/>
            <w:i/>
            <w:iCs/>
          </w:rPr>
          <w:t xml:space="preserve">Select </w:t>
        </w:r>
        <w:proofErr w:type="spellStart"/>
        <w:r w:rsidR="4E3BFD1B" w:rsidRPr="6E384AF0">
          <w:rPr>
            <w:rFonts w:ascii="Arial" w:hAnsi="Arial" w:cs="Arial"/>
            <w:b/>
            <w:bCs/>
            <w:i/>
            <w:iCs/>
          </w:rPr>
          <w:t>sBOM</w:t>
        </w:r>
        <w:proofErr w:type="spellEnd"/>
        <w:r w:rsidR="4E3BFD1B" w:rsidRPr="6E384AF0">
          <w:rPr>
            <w:rFonts w:ascii="Arial" w:hAnsi="Arial" w:cs="Arial"/>
            <w:i/>
            <w:iCs/>
          </w:rPr>
          <w:t xml:space="preserve">, there is only a tab labeled </w:t>
        </w:r>
        <w:proofErr w:type="spellStart"/>
        <w:r w:rsidR="4E3BFD1B" w:rsidRPr="6E384AF0">
          <w:rPr>
            <w:rFonts w:ascii="Arial" w:hAnsi="Arial" w:cs="Arial"/>
            <w:b/>
            <w:bCs/>
            <w:i/>
            <w:iCs/>
          </w:rPr>
          <w:t>eBOM</w:t>
        </w:r>
      </w:ins>
      <w:proofErr w:type="spellEnd"/>
      <w:ins w:id="82" w:author="Zupfer, Amanda" w:date="2020-12-09T19:24:00Z">
        <w:r w:rsidR="2D8E6FB4" w:rsidRPr="6E384AF0">
          <w:rPr>
            <w:rFonts w:ascii="Arial" w:hAnsi="Arial" w:cs="Arial"/>
            <w:i/>
            <w:iCs/>
          </w:rPr>
          <w:t xml:space="preserve"> and there is no </w:t>
        </w:r>
        <w:r w:rsidR="2D8E6FB4" w:rsidRPr="6E384AF0">
          <w:rPr>
            <w:rFonts w:ascii="Arial" w:hAnsi="Arial" w:cs="Arial"/>
            <w:b/>
            <w:bCs/>
            <w:i/>
            <w:iCs/>
          </w:rPr>
          <w:t xml:space="preserve"> Edit Properties</w:t>
        </w:r>
        <w:r w:rsidR="2D8E6FB4" w:rsidRPr="6E384AF0">
          <w:rPr>
            <w:rFonts w:ascii="Arial" w:hAnsi="Arial" w:cs="Arial"/>
            <w:i/>
            <w:iCs/>
          </w:rPr>
          <w:t xml:space="preserve"> button. To resolve this issue, deselect all parts, and then select each part in the </w:t>
        </w:r>
        <w:proofErr w:type="spellStart"/>
        <w:r w:rsidR="2D8E6FB4" w:rsidRPr="6E384AF0">
          <w:rPr>
            <w:rFonts w:ascii="Arial" w:hAnsi="Arial" w:cs="Arial"/>
            <w:b/>
            <w:bCs/>
            <w:i/>
            <w:iCs/>
          </w:rPr>
          <w:t>sBOM</w:t>
        </w:r>
        <w:proofErr w:type="spellEnd"/>
        <w:r w:rsidR="2D8E6FB4" w:rsidRPr="6E384AF0">
          <w:rPr>
            <w:rFonts w:ascii="Arial" w:hAnsi="Arial" w:cs="Arial"/>
            <w:i/>
            <w:iCs/>
          </w:rPr>
          <w:t xml:space="preserve"> individually.</w:t>
        </w:r>
      </w:ins>
    </w:p>
    <w:p w14:paraId="0E52297B" w14:textId="283C6792" w:rsidR="00D270F3" w:rsidRPr="00520A65" w:rsidRDefault="00D270F3" w:rsidP="00520A65">
      <w:pPr>
        <w:pStyle w:val="ListParagraph"/>
        <w:numPr>
          <w:ilvl w:val="0"/>
          <w:numId w:val="7"/>
        </w:numPr>
        <w:rPr>
          <w:rFonts w:ascii="Arial" w:hAnsi="Arial" w:cs="Arial"/>
        </w:rPr>
      </w:pPr>
      <w:r w:rsidRPr="00520A65">
        <w:rPr>
          <w:rFonts w:ascii="Arial" w:hAnsi="Arial" w:cs="Arial"/>
        </w:rPr>
        <w:t xml:space="preserve">In the </w:t>
      </w:r>
      <w:r w:rsidRPr="000A6A45">
        <w:rPr>
          <w:rFonts w:ascii="Arial" w:hAnsi="Arial" w:cs="Arial"/>
          <w:b/>
          <w:bCs/>
        </w:rPr>
        <w:t>Part Properties</w:t>
      </w:r>
      <w:r w:rsidRPr="00520A65">
        <w:rPr>
          <w:rFonts w:ascii="Arial" w:hAnsi="Arial" w:cs="Arial"/>
        </w:rPr>
        <w:t xml:space="preserve"> </w:t>
      </w:r>
      <w:del w:id="83" w:author="Zupfer, Amanda" w:date="2020-12-09T19:25:00Z">
        <w:r w:rsidRPr="00520A65">
          <w:rPr>
            <w:rFonts w:ascii="Arial" w:hAnsi="Arial" w:cs="Arial"/>
          </w:rPr>
          <w:delText>pop-up</w:delText>
        </w:r>
      </w:del>
      <w:del w:id="84" w:author="Delano, Jake" w:date="2020-12-11T08:03:00Z">
        <w:r w:rsidRPr="00520A65" w:rsidDel="000C5E1F">
          <w:rPr>
            <w:rFonts w:ascii="Arial" w:hAnsi="Arial" w:cs="Arial"/>
          </w:rPr>
          <w:delText xml:space="preserve"> </w:delText>
        </w:r>
      </w:del>
      <w:r w:rsidRPr="00520A65">
        <w:rPr>
          <w:rFonts w:ascii="Arial" w:hAnsi="Arial" w:cs="Arial"/>
        </w:rPr>
        <w:t xml:space="preserve">window, </w:t>
      </w:r>
      <w:del w:id="85" w:author="Zupfer, Amanda" w:date="2020-12-09T19:26:00Z">
        <w:r w:rsidRPr="00520A65">
          <w:rPr>
            <w:rFonts w:ascii="Arial" w:hAnsi="Arial" w:cs="Arial"/>
          </w:rPr>
          <w:delText xml:space="preserve">navigate </w:delText>
        </w:r>
      </w:del>
      <w:del w:id="86" w:author="Zupfer, Amanda" w:date="2020-12-09T19:25:00Z">
        <w:r w:rsidRPr="00520A65">
          <w:rPr>
            <w:rFonts w:ascii="Arial" w:hAnsi="Arial" w:cs="Arial"/>
          </w:rPr>
          <w:delText>to the</w:delText>
        </w:r>
      </w:del>
      <w:ins w:id="87" w:author="Zupfer, Amanda" w:date="2020-12-09T19:25:00Z">
        <w:r w:rsidR="494C93A5" w:rsidRPr="6E384AF0">
          <w:rPr>
            <w:rFonts w:ascii="Arial" w:hAnsi="Arial" w:cs="Arial"/>
          </w:rPr>
          <w:t>click</w:t>
        </w:r>
      </w:ins>
      <w:r w:rsidRPr="00520A65">
        <w:rPr>
          <w:rFonts w:ascii="Arial" w:hAnsi="Arial" w:cs="Arial"/>
        </w:rPr>
        <w:t xml:space="preserve"> </w:t>
      </w:r>
      <w:r w:rsidRPr="00520A65">
        <w:rPr>
          <w:rFonts w:ascii="Arial" w:hAnsi="Arial" w:cs="Arial"/>
          <w:b/>
          <w:bCs/>
        </w:rPr>
        <w:t>Attributes</w:t>
      </w:r>
      <w:ins w:id="88" w:author="Zupfer, Amanda" w:date="2020-12-09T19:25:00Z">
        <w:r w:rsidR="5064AAD4" w:rsidRPr="6E384AF0">
          <w:rPr>
            <w:rFonts w:ascii="Arial" w:hAnsi="Arial" w:cs="Arial"/>
            <w:b/>
            <w:bCs/>
          </w:rPr>
          <w:t>.</w:t>
        </w:r>
      </w:ins>
      <w:del w:id="89" w:author="Zupfer, Amanda" w:date="2020-12-09T19:25:00Z">
        <w:r w:rsidRPr="00520A65">
          <w:rPr>
            <w:rFonts w:ascii="Arial" w:hAnsi="Arial" w:cs="Arial"/>
          </w:rPr>
          <w:delText xml:space="preserve"> section</w:delText>
        </w:r>
      </w:del>
    </w:p>
    <w:p w14:paraId="010E0A4F" w14:textId="77777777" w:rsidR="00D270F3" w:rsidRDefault="00D270F3" w:rsidP="00D270F3">
      <w:pPr>
        <w:pStyle w:val="ListParagraph"/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18BA1DB9" wp14:editId="37130A97">
            <wp:extent cx="3052147" cy="3657600"/>
            <wp:effectExtent l="19050" t="19050" r="15240" b="190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52147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AE3C23" w14:textId="2078E25E" w:rsidR="00D270F3" w:rsidRPr="00EA4320" w:rsidRDefault="00D270F3" w:rsidP="00EA4320">
      <w:pPr>
        <w:pStyle w:val="ListParagraph"/>
        <w:numPr>
          <w:ilvl w:val="0"/>
          <w:numId w:val="7"/>
        </w:numPr>
        <w:rPr>
          <w:rFonts w:ascii="Arial" w:hAnsi="Arial" w:cs="Arial"/>
        </w:rPr>
      </w:pPr>
      <w:r w:rsidRPr="00EA4320">
        <w:rPr>
          <w:rFonts w:ascii="Arial" w:hAnsi="Arial" w:cs="Arial"/>
        </w:rPr>
        <w:t xml:space="preserve">Select </w:t>
      </w:r>
      <w:r w:rsidRPr="00EA4320">
        <w:rPr>
          <w:rFonts w:ascii="Arial" w:hAnsi="Arial" w:cs="Arial"/>
          <w:b/>
          <w:bCs/>
        </w:rPr>
        <w:t>Manage Attributes…</w:t>
      </w:r>
      <w:r w:rsidRPr="00EA4320">
        <w:rPr>
          <w:rFonts w:ascii="Arial" w:hAnsi="Arial" w:cs="Arial"/>
        </w:rPr>
        <w:t xml:space="preserve"> at the bottom of the </w:t>
      </w:r>
      <w:del w:id="90" w:author="Zupfer, Amanda" w:date="2020-12-09T19:26:00Z">
        <w:r w:rsidRPr="00EA4320">
          <w:rPr>
            <w:rFonts w:ascii="Arial" w:hAnsi="Arial" w:cs="Arial"/>
          </w:rPr>
          <w:delText>page</w:delText>
        </w:r>
      </w:del>
      <w:ins w:id="91" w:author="Zupfer, Amanda" w:date="2020-12-09T19:26:00Z">
        <w:r w:rsidR="6CB78707" w:rsidRPr="6E384AF0">
          <w:rPr>
            <w:rFonts w:ascii="Arial" w:hAnsi="Arial" w:cs="Arial"/>
          </w:rPr>
          <w:t>window</w:t>
        </w:r>
      </w:ins>
      <w:r w:rsidRPr="6E384AF0">
        <w:rPr>
          <w:rFonts w:ascii="Arial" w:hAnsi="Arial" w:cs="Arial"/>
        </w:rPr>
        <w:t>.</w:t>
      </w:r>
      <w:r w:rsidRPr="00EA4320">
        <w:rPr>
          <w:rFonts w:ascii="Arial" w:hAnsi="Arial" w:cs="Arial"/>
        </w:rPr>
        <w:t xml:space="preserve"> </w:t>
      </w:r>
      <w:del w:id="92" w:author="Zupfer, Amanda" w:date="2020-12-09T19:26:00Z">
        <w:r w:rsidRPr="00EA4320">
          <w:rPr>
            <w:rFonts w:ascii="Arial" w:hAnsi="Arial" w:cs="Arial"/>
          </w:rPr>
          <w:delText xml:space="preserve">This will </w:delText>
        </w:r>
      </w:del>
      <w:ins w:id="93" w:author="Zupfer, Amanda" w:date="2020-12-09T19:26:00Z">
        <w:del w:id="94" w:author="Delano, Jake" w:date="2020-12-11T08:04:00Z">
          <w:r w:rsidR="75FC2105" w:rsidRPr="6E384AF0" w:rsidDel="000C5E1F">
            <w:rPr>
              <w:rFonts w:ascii="Arial" w:hAnsi="Arial" w:cs="Arial"/>
            </w:rPr>
            <w:delText xml:space="preserve"> </w:delText>
          </w:r>
        </w:del>
        <w:r w:rsidR="75FC2105" w:rsidRPr="6E384AF0">
          <w:rPr>
            <w:rFonts w:ascii="Arial" w:hAnsi="Arial" w:cs="Arial"/>
          </w:rPr>
          <w:t>The Attribute</w:t>
        </w:r>
      </w:ins>
      <w:ins w:id="95" w:author="Delano, Jake" w:date="2020-12-11T08:04:00Z">
        <w:r w:rsidR="000C5E1F">
          <w:rPr>
            <w:rFonts w:ascii="Arial" w:hAnsi="Arial" w:cs="Arial"/>
          </w:rPr>
          <w:t xml:space="preserve"> Manager opens.</w:t>
        </w:r>
      </w:ins>
      <w:ins w:id="96" w:author="Zupfer, Amanda" w:date="2020-12-09T19:26:00Z">
        <w:del w:id="97" w:author="Delano, Jake" w:date="2020-12-11T08:04:00Z">
          <w:r w:rsidR="75FC2105" w:rsidRPr="6E384AF0" w:rsidDel="000C5E1F">
            <w:rPr>
              <w:rFonts w:ascii="Arial" w:hAnsi="Arial" w:cs="Arial"/>
            </w:rPr>
            <w:delText xml:space="preserve"> Manager </w:delText>
          </w:r>
        </w:del>
      </w:ins>
      <w:del w:id="98" w:author="Delano, Jake" w:date="2020-12-11T08:04:00Z">
        <w:r w:rsidRPr="6E384AF0" w:rsidDel="000C5E1F">
          <w:rPr>
            <w:rFonts w:ascii="Arial" w:hAnsi="Arial" w:cs="Arial"/>
          </w:rPr>
          <w:delText>open</w:delText>
        </w:r>
      </w:del>
      <w:ins w:id="99" w:author="Zupfer, Amanda" w:date="2020-12-09T19:27:00Z">
        <w:del w:id="100" w:author="Delano, Jake" w:date="2020-12-11T08:04:00Z">
          <w:r w:rsidR="33780454" w:rsidRPr="6E384AF0" w:rsidDel="000C5E1F">
            <w:rPr>
              <w:rFonts w:ascii="Arial" w:hAnsi="Arial" w:cs="Arial"/>
            </w:rPr>
            <w:delText>s</w:delText>
          </w:r>
        </w:del>
      </w:ins>
      <w:del w:id="101" w:author="Delano, Jake" w:date="2020-12-11T08:04:00Z">
        <w:r w:rsidRPr="00EA4320" w:rsidDel="000C5E1F">
          <w:rPr>
            <w:rFonts w:ascii="Arial" w:hAnsi="Arial" w:cs="Arial"/>
          </w:rPr>
          <w:delText xml:space="preserve"> </w:delText>
        </w:r>
      </w:del>
      <w:del w:id="102" w:author="Zupfer, Amanda" w:date="2020-12-09T19:27:00Z">
        <w:r w:rsidRPr="00EA4320">
          <w:rPr>
            <w:rFonts w:ascii="Arial" w:hAnsi="Arial" w:cs="Arial"/>
          </w:rPr>
          <w:delText xml:space="preserve">the </w:delText>
        </w:r>
        <w:r w:rsidRPr="00EA4320">
          <w:rPr>
            <w:rFonts w:ascii="Arial" w:hAnsi="Arial" w:cs="Arial"/>
            <w:b/>
            <w:bCs/>
          </w:rPr>
          <w:delText>Attribute Manager</w:delText>
        </w:r>
      </w:del>
      <w:del w:id="103" w:author="Delano, Jake" w:date="2020-12-11T08:04:00Z">
        <w:r w:rsidRPr="00EA4320" w:rsidDel="000C5E1F">
          <w:rPr>
            <w:rFonts w:ascii="Arial" w:hAnsi="Arial" w:cs="Arial"/>
            <w:b/>
            <w:bCs/>
          </w:rPr>
          <w:delText>.</w:delText>
        </w:r>
      </w:del>
    </w:p>
    <w:p w14:paraId="4145D079" w14:textId="77777777" w:rsidR="00D270F3" w:rsidRDefault="00D270F3" w:rsidP="00D270F3">
      <w:pPr>
        <w:pStyle w:val="ListParagraph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08A0829" wp14:editId="7A680DC5">
            <wp:extent cx="4497291" cy="2723360"/>
            <wp:effectExtent l="19050" t="19050" r="17780" b="203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11685" cy="27320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5B9B6C" w14:textId="7D42BD3F" w:rsidR="00D270F3" w:rsidDel="00D74733" w:rsidRDefault="00D270F3" w:rsidP="00D270F3">
      <w:pPr>
        <w:pStyle w:val="ListParagraph"/>
        <w:jc w:val="center"/>
        <w:rPr>
          <w:del w:id="104" w:author="Zupfer, Amanda" w:date="2020-12-09T19:27:00Z"/>
          <w:rFonts w:ascii="Arial" w:hAnsi="Arial" w:cs="Arial"/>
        </w:rPr>
      </w:pPr>
      <w:r w:rsidRPr="00EA4320">
        <w:rPr>
          <w:rFonts w:ascii="Arial" w:hAnsi="Arial" w:cs="Arial"/>
        </w:rPr>
        <w:t xml:space="preserve">Click </w:t>
      </w:r>
      <w:r w:rsidRPr="00EA4320">
        <w:rPr>
          <w:rFonts w:ascii="Arial" w:hAnsi="Arial" w:cs="Arial"/>
          <w:b/>
          <w:bCs/>
        </w:rPr>
        <w:t>New</w:t>
      </w:r>
      <w:r w:rsidRPr="00EA4320">
        <w:rPr>
          <w:rFonts w:ascii="Arial" w:hAnsi="Arial" w:cs="Arial"/>
        </w:rPr>
        <w:t xml:space="preserve"> to open </w:t>
      </w:r>
      <w:ins w:id="105" w:author="Zupfer, Amanda" w:date="2020-12-09T19:27:00Z">
        <w:r w:rsidR="3DF693CB" w:rsidRPr="6E384AF0">
          <w:rPr>
            <w:rFonts w:ascii="Arial" w:hAnsi="Arial" w:cs="Arial"/>
          </w:rPr>
          <w:t xml:space="preserve">the </w:t>
        </w:r>
        <w:r w:rsidR="3DF693CB" w:rsidRPr="6E384AF0">
          <w:rPr>
            <w:rFonts w:ascii="Arial" w:hAnsi="Arial" w:cs="Arial"/>
            <w:b/>
            <w:bCs/>
          </w:rPr>
          <w:t xml:space="preserve">Add New </w:t>
        </w:r>
        <w:r w:rsidR="3DF693CB" w:rsidRPr="6E384AF0">
          <w:rPr>
            <w:rFonts w:ascii="Arial" w:hAnsi="Arial" w:cs="Arial"/>
            <w:rPrChange w:id="106" w:author="Zupfer, Amanda" w:date="2020-12-09T19:28:00Z">
              <w:rPr>
                <w:rFonts w:ascii="Arial" w:hAnsi="Arial" w:cs="Arial"/>
                <w:b/>
                <w:bCs/>
              </w:rPr>
            </w:rPrChange>
          </w:rPr>
          <w:t>Attribute</w:t>
        </w:r>
      </w:ins>
      <w:ins w:id="107" w:author="Zupfer, Amanda" w:date="2020-12-09T19:28:00Z">
        <w:r w:rsidR="3DF693CB" w:rsidRPr="6E384AF0">
          <w:rPr>
            <w:rFonts w:ascii="Arial" w:hAnsi="Arial" w:cs="Arial"/>
          </w:rPr>
          <w:t xml:space="preserve"> window.</w:t>
        </w:r>
      </w:ins>
      <w:del w:id="108" w:author="Zupfer, Amanda" w:date="2020-12-09T19:27:00Z">
        <w:r w:rsidRPr="00EA4320">
          <w:rPr>
            <w:rFonts w:ascii="Arial" w:hAnsi="Arial" w:cs="Arial"/>
          </w:rPr>
          <w:delText>a dialogue box for creating a new attribute</w:delText>
        </w:r>
      </w:del>
    </w:p>
    <w:p w14:paraId="04630916" w14:textId="77777777" w:rsidR="00D74733" w:rsidRPr="00EA4320" w:rsidRDefault="00D74733" w:rsidP="00EA4320">
      <w:pPr>
        <w:pStyle w:val="ListParagraph"/>
        <w:numPr>
          <w:ilvl w:val="0"/>
          <w:numId w:val="7"/>
        </w:numPr>
        <w:rPr>
          <w:ins w:id="109" w:author="Delano, Jake" w:date="2020-12-11T08:04:00Z"/>
          <w:rFonts w:ascii="Arial" w:hAnsi="Arial" w:cs="Arial"/>
        </w:rPr>
      </w:pPr>
    </w:p>
    <w:p w14:paraId="0B6637C8" w14:textId="77777777" w:rsidR="00D270F3" w:rsidRDefault="00D270F3" w:rsidP="00D270F3">
      <w:pPr>
        <w:pStyle w:val="ListParagraph"/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04E52898" wp14:editId="66530397">
            <wp:extent cx="2575783" cy="2362405"/>
            <wp:effectExtent l="19050" t="19050" r="15240" b="190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75783" cy="2362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76BA50" w14:textId="7E7BE0A4" w:rsidR="00D270F3" w:rsidRDefault="00D270F3" w:rsidP="00EA4320">
      <w:pPr>
        <w:pStyle w:val="ListParagraph"/>
        <w:numPr>
          <w:ilvl w:val="0"/>
          <w:numId w:val="7"/>
        </w:numPr>
        <w:rPr>
          <w:rFonts w:ascii="Arial" w:hAnsi="Arial" w:cs="Arial"/>
        </w:rPr>
      </w:pPr>
      <w:del w:id="110" w:author="Zupfer, Amanda" w:date="2020-12-09T19:31:00Z">
        <w:r w:rsidRPr="00EA4320">
          <w:rPr>
            <w:rFonts w:ascii="Arial" w:hAnsi="Arial" w:cs="Arial"/>
          </w:rPr>
          <w:delText xml:space="preserve">The </w:delText>
        </w:r>
      </w:del>
      <w:ins w:id="111" w:author="Zupfer, Amanda" w:date="2020-12-09T19:31:00Z">
        <w:r w:rsidR="6C7ADC25" w:rsidRPr="6E384AF0">
          <w:rPr>
            <w:rFonts w:ascii="Arial" w:hAnsi="Arial" w:cs="Arial"/>
          </w:rPr>
          <w:t xml:space="preserve">Enter </w:t>
        </w:r>
      </w:ins>
      <w:ins w:id="112" w:author="Zupfer, Amanda" w:date="2020-12-09T19:34:00Z">
        <w:r w:rsidR="296681EC" w:rsidRPr="6E384AF0">
          <w:rPr>
            <w:rFonts w:ascii="Arial" w:hAnsi="Arial" w:cs="Arial"/>
          </w:rPr>
          <w:t>“</w:t>
        </w:r>
        <w:proofErr w:type="spellStart"/>
        <w:r w:rsidR="296681EC" w:rsidRPr="6E384AF0">
          <w:rPr>
            <w:rFonts w:ascii="Arial" w:hAnsi="Arial" w:cs="Arial"/>
          </w:rPr>
          <w:t>partNumber</w:t>
        </w:r>
        <w:proofErr w:type="spellEnd"/>
        <w:r w:rsidR="296681EC" w:rsidRPr="6E384AF0">
          <w:rPr>
            <w:rFonts w:ascii="Arial" w:hAnsi="Arial" w:cs="Arial"/>
          </w:rPr>
          <w:t>”</w:t>
        </w:r>
      </w:ins>
      <w:ins w:id="113" w:author="Zupfer, Amanda" w:date="2020-12-09T19:31:00Z">
        <w:r w:rsidR="6C7ADC25" w:rsidRPr="6E384AF0">
          <w:rPr>
            <w:rFonts w:ascii="Arial" w:hAnsi="Arial" w:cs="Arial"/>
          </w:rPr>
          <w:t xml:space="preserve"> in the </w:t>
        </w:r>
      </w:ins>
      <w:r w:rsidRPr="00EA4320">
        <w:rPr>
          <w:rFonts w:ascii="Arial" w:hAnsi="Arial" w:cs="Arial"/>
          <w:b/>
          <w:bCs/>
        </w:rPr>
        <w:t>Name</w:t>
      </w:r>
      <w:r w:rsidRPr="00EA4320">
        <w:rPr>
          <w:rFonts w:ascii="Arial" w:hAnsi="Arial" w:cs="Arial"/>
        </w:rPr>
        <w:t xml:space="preserve"> </w:t>
      </w:r>
      <w:del w:id="114" w:author="Zupfer, Amanda" w:date="2020-12-09T19:30:00Z">
        <w:r w:rsidRPr="00EA4320">
          <w:rPr>
            <w:rFonts w:ascii="Arial" w:hAnsi="Arial" w:cs="Arial"/>
          </w:rPr>
          <w:delText xml:space="preserve">box </w:delText>
        </w:r>
      </w:del>
      <w:ins w:id="115" w:author="Zupfer, Amanda" w:date="2020-12-09T19:30:00Z">
        <w:r w:rsidR="5DD2186A" w:rsidRPr="6E384AF0">
          <w:rPr>
            <w:rFonts w:ascii="Arial" w:hAnsi="Arial" w:cs="Arial"/>
          </w:rPr>
          <w:t>field</w:t>
        </w:r>
      </w:ins>
      <w:ins w:id="116" w:author="Zupfer, Amanda" w:date="2020-12-09T19:31:00Z">
        <w:r w:rsidR="140E09AD" w:rsidRPr="6E384AF0">
          <w:rPr>
            <w:rFonts w:ascii="Arial" w:hAnsi="Arial" w:cs="Arial"/>
          </w:rPr>
          <w:t>.</w:t>
        </w:r>
      </w:ins>
      <w:del w:id="117" w:author="Zupfer, Amanda" w:date="2020-12-09T19:31:00Z">
        <w:r w:rsidRPr="00EA4320">
          <w:rPr>
            <w:rFonts w:ascii="Arial" w:hAnsi="Arial" w:cs="Arial"/>
          </w:rPr>
          <w:delText>is for the name of the attribute.</w:delText>
        </w:r>
      </w:del>
      <w:r w:rsidRPr="00EA4320">
        <w:rPr>
          <w:rFonts w:ascii="Arial" w:hAnsi="Arial" w:cs="Arial"/>
        </w:rPr>
        <w:t xml:space="preserve"> </w:t>
      </w:r>
      <w:del w:id="118" w:author="Zupfer, Amanda" w:date="2020-12-09T19:34:00Z">
        <w:r w:rsidRPr="00EA4320">
          <w:rPr>
            <w:rFonts w:ascii="Arial" w:hAnsi="Arial" w:cs="Arial"/>
          </w:rPr>
          <w:delText xml:space="preserve">Enter </w:delText>
        </w:r>
        <w:r w:rsidRPr="00EA4320">
          <w:rPr>
            <w:rFonts w:ascii="Arial" w:hAnsi="Arial" w:cs="Arial"/>
            <w:b/>
            <w:bCs/>
          </w:rPr>
          <w:delText>partNumber</w:delText>
        </w:r>
        <w:r w:rsidRPr="00EA4320">
          <w:rPr>
            <w:rFonts w:ascii="Arial" w:hAnsi="Arial" w:cs="Arial"/>
          </w:rPr>
          <w:delText xml:space="preserve">. </w:delText>
        </w:r>
      </w:del>
    </w:p>
    <w:p w14:paraId="3DD740C8" w14:textId="7CA0A185" w:rsidR="00D70F5E" w:rsidRDefault="00D70F5E" w:rsidP="00D70F5E">
      <w:pPr>
        <w:pStyle w:val="ListParagraph"/>
        <w:numPr>
          <w:ilvl w:val="1"/>
          <w:numId w:val="7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Part numbers are important in the manufacturing process, as they help differentiate between parts. In terms of attributes in Illustrate, each part in the </w:t>
      </w:r>
      <w:proofErr w:type="spellStart"/>
      <w:r>
        <w:rPr>
          <w:rFonts w:ascii="Arial" w:hAnsi="Arial" w:cs="Arial"/>
        </w:rPr>
        <w:t>sBOM</w:t>
      </w:r>
      <w:proofErr w:type="spellEnd"/>
      <w:r>
        <w:rPr>
          <w:rFonts w:ascii="Arial" w:hAnsi="Arial" w:cs="Arial"/>
        </w:rPr>
        <w:t xml:space="preserve"> is an individual instance of a part, but the same part can be used </w:t>
      </w:r>
      <w:ins w:id="119" w:author="Zupfer, Amanda" w:date="2020-12-09T19:33:00Z">
        <w:r w:rsidR="58963DD2" w:rsidRPr="6E384AF0">
          <w:rPr>
            <w:rFonts w:ascii="Arial" w:hAnsi="Arial" w:cs="Arial"/>
          </w:rPr>
          <w:t xml:space="preserve">more than once </w:t>
        </w:r>
      </w:ins>
      <w:del w:id="120" w:author="Zupfer, Amanda" w:date="2020-12-09T19:33:00Z">
        <w:r>
          <w:rPr>
            <w:rFonts w:ascii="Arial" w:hAnsi="Arial" w:cs="Arial"/>
          </w:rPr>
          <w:delText>over again</w:delText>
        </w:r>
      </w:del>
      <w:r>
        <w:rPr>
          <w:rFonts w:ascii="Arial" w:hAnsi="Arial" w:cs="Arial"/>
        </w:rPr>
        <w:t xml:space="preserve">. Each instance of a part will have a unique Feature ID, but the part number will be the same for the parts. </w:t>
      </w:r>
      <w:r>
        <w:rPr>
          <w:rFonts w:ascii="Arial" w:hAnsi="Arial" w:cs="Arial"/>
          <w:b/>
          <w:bCs/>
        </w:rPr>
        <w:t>ROTOR.PRT</w:t>
      </w:r>
      <w:r>
        <w:rPr>
          <w:rFonts w:ascii="Arial" w:hAnsi="Arial" w:cs="Arial"/>
        </w:rPr>
        <w:t xml:space="preserve"> will always have a </w:t>
      </w:r>
      <w:proofErr w:type="spellStart"/>
      <w:r w:rsidRPr="00695BDE">
        <w:rPr>
          <w:rFonts w:ascii="Arial" w:hAnsi="Arial" w:cs="Arial"/>
          <w:b/>
          <w:bCs/>
        </w:rPr>
        <w:t>partNumber</w:t>
      </w:r>
      <w:proofErr w:type="spellEnd"/>
      <w:r>
        <w:rPr>
          <w:rFonts w:ascii="Arial" w:hAnsi="Arial" w:cs="Arial"/>
        </w:rPr>
        <w:t xml:space="preserve"> attribute of Rotor-1234, but the </w:t>
      </w:r>
      <w:proofErr w:type="spellStart"/>
      <w:r>
        <w:rPr>
          <w:rFonts w:ascii="Arial" w:hAnsi="Arial" w:cs="Arial"/>
        </w:rPr>
        <w:t>Feature_Id</w:t>
      </w:r>
      <w:proofErr w:type="spellEnd"/>
      <w:r>
        <w:rPr>
          <w:rFonts w:ascii="Arial" w:hAnsi="Arial" w:cs="Arial"/>
        </w:rPr>
        <w:t xml:space="preserve"> attribute will vary for each instance that it is placed in the model. If a different rotor were to be placed in the model, then it could have a part number of Rotor-6789, which would differentiate between the different rotors.</w:t>
      </w:r>
    </w:p>
    <w:p w14:paraId="644DB66E" w14:textId="7A47976F" w:rsidR="00D70F5E" w:rsidRPr="00EA4320" w:rsidRDefault="00D70F5E" w:rsidP="00D70F5E">
      <w:pPr>
        <w:pStyle w:val="ListParagraph"/>
        <w:numPr>
          <w:ilvl w:val="0"/>
          <w:numId w:val="7"/>
        </w:numPr>
        <w:rPr>
          <w:rFonts w:ascii="Arial" w:hAnsi="Arial" w:cs="Arial"/>
        </w:rPr>
      </w:pPr>
      <w:del w:id="121" w:author="Zupfer, Amanda" w:date="2020-12-09T20:48:00Z">
        <w:r w:rsidRPr="7122E775" w:rsidDel="00D70F5E">
          <w:rPr>
            <w:rFonts w:ascii="Arial" w:hAnsi="Arial" w:cs="Arial"/>
          </w:rPr>
          <w:delText xml:space="preserve">In the </w:delText>
        </w:r>
        <w:r w:rsidRPr="7122E775" w:rsidDel="00D70F5E">
          <w:rPr>
            <w:rFonts w:ascii="Arial" w:hAnsi="Arial" w:cs="Arial"/>
            <w:b/>
            <w:bCs/>
          </w:rPr>
          <w:delText>Category</w:delText>
        </w:r>
        <w:r w:rsidRPr="7122E775" w:rsidDel="00D70F5E">
          <w:rPr>
            <w:rFonts w:ascii="Arial" w:hAnsi="Arial" w:cs="Arial"/>
          </w:rPr>
          <w:delText xml:space="preserve"> dropdown, </w:delText>
        </w:r>
      </w:del>
      <w:ins w:id="122" w:author="Zupfer, Amanda" w:date="2020-12-09T20:48:00Z">
        <w:r w:rsidR="16B6562E" w:rsidRPr="7122E775">
          <w:rPr>
            <w:rFonts w:ascii="Arial" w:hAnsi="Arial" w:cs="Arial"/>
          </w:rPr>
          <w:t>S</w:t>
        </w:r>
      </w:ins>
      <w:del w:id="123" w:author="Zupfer, Amanda" w:date="2020-12-09T20:48:00Z">
        <w:r w:rsidRPr="7122E775" w:rsidDel="00D70F5E">
          <w:rPr>
            <w:rFonts w:ascii="Arial" w:hAnsi="Arial" w:cs="Arial"/>
          </w:rPr>
          <w:delText>s</w:delText>
        </w:r>
      </w:del>
      <w:r w:rsidRPr="7122E775">
        <w:rPr>
          <w:rFonts w:ascii="Arial" w:hAnsi="Arial" w:cs="Arial"/>
        </w:rPr>
        <w:t xml:space="preserve">elect </w:t>
      </w:r>
      <w:r w:rsidRPr="7122E775">
        <w:rPr>
          <w:rFonts w:ascii="Arial" w:hAnsi="Arial" w:cs="Arial"/>
          <w:b/>
          <w:bCs/>
        </w:rPr>
        <w:t>PVS File Properties</w:t>
      </w:r>
      <w:ins w:id="124" w:author="Zupfer, Amanda" w:date="2020-12-09T20:48:00Z">
        <w:r w:rsidR="2DC415C3" w:rsidRPr="7122E775">
          <w:rPr>
            <w:rFonts w:ascii="Arial" w:hAnsi="Arial" w:cs="Arial"/>
          </w:rPr>
          <w:t xml:space="preserve"> from the </w:t>
        </w:r>
        <w:r w:rsidR="2DC415C3" w:rsidRPr="7122E775">
          <w:rPr>
            <w:rFonts w:ascii="Arial" w:hAnsi="Arial" w:cs="Arial"/>
            <w:b/>
            <w:bCs/>
            <w:rPrChange w:id="125" w:author="Zupfer, Amanda" w:date="2020-12-09T20:48:00Z">
              <w:rPr>
                <w:rFonts w:ascii="Arial" w:hAnsi="Arial" w:cs="Arial"/>
              </w:rPr>
            </w:rPrChange>
          </w:rPr>
          <w:t>Category</w:t>
        </w:r>
        <w:r w:rsidR="2DC415C3" w:rsidRPr="7122E775">
          <w:rPr>
            <w:rFonts w:ascii="Arial" w:hAnsi="Arial" w:cs="Arial"/>
          </w:rPr>
          <w:t xml:space="preserve"> dropdown.</w:t>
        </w:r>
      </w:ins>
    </w:p>
    <w:p w14:paraId="3B855D9E" w14:textId="16AC7F8C" w:rsidR="00D70F5E" w:rsidRDefault="00D70F5E" w:rsidP="00D70F5E">
      <w:pPr>
        <w:pStyle w:val="ListParagraph"/>
        <w:numPr>
          <w:ilvl w:val="0"/>
          <w:numId w:val="7"/>
        </w:numPr>
        <w:rPr>
          <w:rFonts w:ascii="Arial" w:hAnsi="Arial" w:cs="Arial"/>
        </w:rPr>
      </w:pPr>
      <w:r w:rsidRPr="7122E775">
        <w:rPr>
          <w:rFonts w:ascii="Arial" w:hAnsi="Arial" w:cs="Arial"/>
        </w:rPr>
        <w:t xml:space="preserve">Leave the </w:t>
      </w:r>
      <w:r w:rsidRPr="7122E775">
        <w:rPr>
          <w:rFonts w:ascii="Arial" w:hAnsi="Arial" w:cs="Arial"/>
          <w:b/>
          <w:bCs/>
        </w:rPr>
        <w:t>Default Value</w:t>
      </w:r>
      <w:r w:rsidRPr="7122E775">
        <w:rPr>
          <w:rFonts w:ascii="Arial" w:hAnsi="Arial" w:cs="Arial"/>
        </w:rPr>
        <w:t xml:space="preserve"> </w:t>
      </w:r>
      <w:del w:id="126" w:author="Zupfer, Amanda" w:date="2020-12-09T20:49:00Z">
        <w:r w:rsidRPr="7122E775" w:rsidDel="00D70F5E">
          <w:rPr>
            <w:rFonts w:ascii="Arial" w:hAnsi="Arial" w:cs="Arial"/>
          </w:rPr>
          <w:delText xml:space="preserve">box </w:delText>
        </w:r>
      </w:del>
      <w:ins w:id="127" w:author="Zupfer, Amanda" w:date="2020-12-09T20:49:00Z">
        <w:r w:rsidR="4E8E249E" w:rsidRPr="7122E775">
          <w:rPr>
            <w:rFonts w:ascii="Arial" w:hAnsi="Arial" w:cs="Arial"/>
          </w:rPr>
          <w:t xml:space="preserve">field </w:t>
        </w:r>
      </w:ins>
      <w:r w:rsidRPr="7122E775">
        <w:rPr>
          <w:rFonts w:ascii="Arial" w:hAnsi="Arial" w:cs="Arial"/>
        </w:rPr>
        <w:t xml:space="preserve">blank. This </w:t>
      </w:r>
      <w:del w:id="128" w:author="Zupfer, Amanda" w:date="2020-12-09T20:49:00Z">
        <w:r w:rsidRPr="7122E775" w:rsidDel="00D70F5E">
          <w:rPr>
            <w:rFonts w:ascii="Arial" w:hAnsi="Arial" w:cs="Arial"/>
          </w:rPr>
          <w:delText xml:space="preserve">box </w:delText>
        </w:r>
      </w:del>
      <w:ins w:id="129" w:author="Zupfer, Amanda" w:date="2020-12-09T20:49:00Z">
        <w:r w:rsidR="20909056" w:rsidRPr="7122E775">
          <w:rPr>
            <w:rFonts w:ascii="Arial" w:hAnsi="Arial" w:cs="Arial"/>
          </w:rPr>
          <w:t xml:space="preserve">field </w:t>
        </w:r>
      </w:ins>
      <w:r w:rsidRPr="7122E775">
        <w:rPr>
          <w:rFonts w:ascii="Arial" w:hAnsi="Arial" w:cs="Arial"/>
        </w:rPr>
        <w:t>would be filled in if there was a portion of an attribute that would be shared between all parts. For example, if adding a country code for international phone numbers, a + could be added as a default value, because</w:t>
      </w:r>
      <w:ins w:id="130" w:author="Zupfer, Amanda" w:date="2020-12-09T20:49:00Z">
        <w:r w:rsidR="32562D30" w:rsidRPr="7122E775">
          <w:rPr>
            <w:rFonts w:ascii="Arial" w:hAnsi="Arial" w:cs="Arial"/>
          </w:rPr>
          <w:t xml:space="preserve"> for</w:t>
        </w:r>
      </w:ins>
      <w:r w:rsidRPr="7122E775">
        <w:rPr>
          <w:rFonts w:ascii="Arial" w:hAnsi="Arial" w:cs="Arial"/>
        </w:rPr>
        <w:t xml:space="preserve"> each extension, no matter what the part is, the phone number for ordering the part is going to start with </w:t>
      </w:r>
      <w:del w:id="131" w:author="Zupfer, Amanda" w:date="2020-12-09T20:49:00Z">
        <w:r w:rsidRPr="7122E775" w:rsidDel="00D70F5E">
          <w:rPr>
            <w:rFonts w:ascii="Arial" w:hAnsi="Arial" w:cs="Arial"/>
          </w:rPr>
          <w:delText>a</w:delText>
        </w:r>
      </w:del>
      <w:r w:rsidRPr="7122E775">
        <w:rPr>
          <w:rFonts w:ascii="Arial" w:hAnsi="Arial" w:cs="Arial"/>
        </w:rPr>
        <w:t xml:space="preserve"> </w:t>
      </w:r>
      <w:ins w:id="132" w:author="Zupfer, Amanda" w:date="2020-12-09T20:50:00Z">
        <w:r w:rsidR="4087925F" w:rsidRPr="7122E775">
          <w:rPr>
            <w:rFonts w:ascii="Arial" w:hAnsi="Arial" w:cs="Arial"/>
          </w:rPr>
          <w:t>“</w:t>
        </w:r>
      </w:ins>
      <w:r w:rsidRPr="7122E775">
        <w:rPr>
          <w:rFonts w:ascii="Arial" w:hAnsi="Arial" w:cs="Arial"/>
        </w:rPr>
        <w:t>+.</w:t>
      </w:r>
      <w:ins w:id="133" w:author="Zupfer, Amanda" w:date="2020-12-09T20:50:00Z">
        <w:r w:rsidR="1859E82D" w:rsidRPr="7122E775">
          <w:rPr>
            <w:rFonts w:ascii="Arial" w:hAnsi="Arial" w:cs="Arial"/>
          </w:rPr>
          <w:t>”</w:t>
        </w:r>
      </w:ins>
    </w:p>
    <w:p w14:paraId="565CADE7" w14:textId="659FAB47" w:rsidR="00D70F5E" w:rsidRDefault="00D70F5E" w:rsidP="00D70F5E">
      <w:pPr>
        <w:pStyle w:val="ListParagraph"/>
        <w:numPr>
          <w:ilvl w:val="0"/>
          <w:numId w:val="7"/>
        </w:numPr>
        <w:rPr>
          <w:rFonts w:ascii="Arial" w:hAnsi="Arial" w:cs="Arial"/>
        </w:rPr>
      </w:pPr>
      <w:r w:rsidRPr="7122E775">
        <w:rPr>
          <w:rFonts w:ascii="Arial" w:hAnsi="Arial" w:cs="Arial"/>
        </w:rPr>
        <w:t xml:space="preserve">Click </w:t>
      </w:r>
      <w:r w:rsidRPr="7122E775">
        <w:rPr>
          <w:rFonts w:ascii="Arial" w:hAnsi="Arial" w:cs="Arial"/>
          <w:b/>
          <w:bCs/>
        </w:rPr>
        <w:t>OK</w:t>
      </w:r>
      <w:ins w:id="134" w:author="Zupfer, Amanda" w:date="2020-12-09T20:58:00Z">
        <w:r w:rsidR="4B6EF131" w:rsidRPr="7122E775">
          <w:rPr>
            <w:rFonts w:ascii="Arial" w:hAnsi="Arial" w:cs="Arial"/>
            <w:b/>
            <w:bCs/>
          </w:rPr>
          <w:t>.</w:t>
        </w:r>
      </w:ins>
      <w:del w:id="135" w:author="Zupfer, Amanda" w:date="2020-12-09T20:58:00Z">
        <w:r w:rsidRPr="7122E775" w:rsidDel="00D70F5E">
          <w:rPr>
            <w:rFonts w:ascii="Arial" w:hAnsi="Arial" w:cs="Arial"/>
          </w:rPr>
          <w:delText xml:space="preserve"> to create this new attribute</w:delText>
        </w:r>
      </w:del>
    </w:p>
    <w:p w14:paraId="24EEEFAE" w14:textId="441F003E" w:rsidR="00D270F3" w:rsidRDefault="00D70F5E" w:rsidP="00D70F5E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DEAD225" wp14:editId="148CCDC7">
            <wp:extent cx="1862434" cy="1708150"/>
            <wp:effectExtent l="19050" t="19050" r="24130" b="2540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62434" cy="1708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6DA49F" w14:textId="4DEED8F7" w:rsidR="00D270F3" w:rsidRPr="00D70F5E" w:rsidRDefault="00D270F3" w:rsidP="00D70F5E">
      <w:pPr>
        <w:pStyle w:val="ListParagraph"/>
        <w:numPr>
          <w:ilvl w:val="0"/>
          <w:numId w:val="7"/>
        </w:numPr>
        <w:rPr>
          <w:rFonts w:ascii="Arial" w:hAnsi="Arial" w:cs="Arial"/>
        </w:rPr>
      </w:pPr>
      <w:del w:id="136" w:author="Zupfer, Amanda" w:date="2020-12-09T21:00:00Z">
        <w:r w:rsidRPr="7122E775" w:rsidDel="00D270F3">
          <w:rPr>
            <w:rFonts w:ascii="Arial" w:hAnsi="Arial" w:cs="Arial"/>
          </w:rPr>
          <w:delText xml:space="preserve">Clicking </w:delText>
        </w:r>
        <w:r w:rsidRPr="7122E775" w:rsidDel="00D270F3">
          <w:rPr>
            <w:rFonts w:ascii="Arial" w:hAnsi="Arial" w:cs="Arial"/>
            <w:b/>
            <w:bCs/>
          </w:rPr>
          <w:delText>OK</w:delText>
        </w:r>
        <w:r w:rsidRPr="7122E775" w:rsidDel="00D270F3">
          <w:rPr>
            <w:rFonts w:ascii="Arial" w:hAnsi="Arial" w:cs="Arial"/>
          </w:rPr>
          <w:delText xml:space="preserve"> will close out this window and go back into</w:delText>
        </w:r>
      </w:del>
      <w:r w:rsidRPr="7122E775">
        <w:rPr>
          <w:rFonts w:ascii="Arial" w:hAnsi="Arial" w:cs="Arial"/>
        </w:rPr>
        <w:t xml:space="preserve"> </w:t>
      </w:r>
      <w:ins w:id="137" w:author="Zupfer, Amanda" w:date="2020-12-09T21:00:00Z">
        <w:r w:rsidR="5A7CD847" w:rsidRPr="7122E775">
          <w:rPr>
            <w:rFonts w:ascii="Arial" w:hAnsi="Arial" w:cs="Arial"/>
          </w:rPr>
          <w:t>T</w:t>
        </w:r>
      </w:ins>
      <w:del w:id="138" w:author="Zupfer, Amanda" w:date="2020-12-09T21:00:00Z">
        <w:r w:rsidRPr="7122E775" w:rsidDel="00D270F3">
          <w:rPr>
            <w:rFonts w:ascii="Arial" w:hAnsi="Arial" w:cs="Arial"/>
          </w:rPr>
          <w:delText>t</w:delText>
        </w:r>
      </w:del>
      <w:r w:rsidRPr="7122E775">
        <w:rPr>
          <w:rFonts w:ascii="Arial" w:hAnsi="Arial" w:cs="Arial"/>
        </w:rPr>
        <w:t xml:space="preserve">he </w:t>
      </w:r>
      <w:r w:rsidRPr="7122E775">
        <w:rPr>
          <w:rFonts w:ascii="Arial" w:hAnsi="Arial" w:cs="Arial"/>
          <w:b/>
          <w:bCs/>
        </w:rPr>
        <w:t>Attribute Manager</w:t>
      </w:r>
      <w:ins w:id="139" w:author="Zupfer, Amanda" w:date="2020-12-09T21:00:00Z">
        <w:r w:rsidR="58BC81D6" w:rsidRPr="7122E775">
          <w:rPr>
            <w:rFonts w:ascii="Arial" w:hAnsi="Arial" w:cs="Arial"/>
            <w:b/>
            <w:bCs/>
          </w:rPr>
          <w:t xml:space="preserve"> </w:t>
        </w:r>
        <w:r w:rsidR="58BC81D6" w:rsidRPr="7122E775">
          <w:rPr>
            <w:rFonts w:ascii="Arial" w:hAnsi="Arial" w:cs="Arial"/>
            <w:rPrChange w:id="140" w:author="Zupfer, Amanda" w:date="2020-12-09T21:00:00Z">
              <w:rPr>
                <w:rFonts w:ascii="Arial" w:hAnsi="Arial" w:cs="Arial"/>
                <w:b/>
                <w:bCs/>
              </w:rPr>
            </w:rPrChange>
          </w:rPr>
          <w:t>appears again</w:t>
        </w:r>
      </w:ins>
      <w:r w:rsidRPr="7122E775">
        <w:rPr>
          <w:rFonts w:ascii="Arial" w:hAnsi="Arial" w:cs="Arial"/>
        </w:rPr>
        <w:t xml:space="preserve">. Click the </w:t>
      </w:r>
      <w:r w:rsidRPr="7122E775">
        <w:rPr>
          <w:rFonts w:ascii="Arial" w:hAnsi="Arial" w:cs="Arial"/>
          <w:b/>
          <w:bCs/>
        </w:rPr>
        <w:t>Selected Items</w:t>
      </w:r>
      <w:r w:rsidRPr="7122E775">
        <w:rPr>
          <w:rFonts w:ascii="Arial" w:hAnsi="Arial" w:cs="Arial"/>
        </w:rPr>
        <w:t xml:space="preserve"> check box until it has a check in it. This will add the property to all parts in the </w:t>
      </w:r>
      <w:proofErr w:type="spellStart"/>
      <w:r w:rsidRPr="7122E775">
        <w:rPr>
          <w:rFonts w:ascii="Arial" w:hAnsi="Arial" w:cs="Arial"/>
        </w:rPr>
        <w:t>sBOM</w:t>
      </w:r>
      <w:proofErr w:type="spellEnd"/>
      <w:r w:rsidRPr="7122E775">
        <w:rPr>
          <w:rFonts w:ascii="Arial" w:hAnsi="Arial" w:cs="Arial"/>
        </w:rPr>
        <w:t>. The other options for the check box are for including only currently selected items or not including in any of the items.</w:t>
      </w:r>
    </w:p>
    <w:p w14:paraId="725173BA" w14:textId="77777777" w:rsidR="00D270F3" w:rsidRDefault="00D270F3" w:rsidP="00D270F3">
      <w:pPr>
        <w:pStyle w:val="ListParagraph"/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68311B82" wp14:editId="3EF93872">
            <wp:extent cx="3775046" cy="2286000"/>
            <wp:effectExtent l="19050" t="19050" r="16510" b="190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75046" cy="2286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D18C19" w14:textId="0AFF0AF5" w:rsidR="00D270F3" w:rsidRDefault="00D270F3" w:rsidP="00D70F5E">
      <w:pPr>
        <w:pStyle w:val="ListParagraph"/>
        <w:numPr>
          <w:ilvl w:val="0"/>
          <w:numId w:val="7"/>
        </w:numPr>
        <w:rPr>
          <w:rFonts w:ascii="Arial" w:hAnsi="Arial" w:cs="Arial"/>
        </w:rPr>
      </w:pPr>
      <w:r w:rsidRPr="7122E775">
        <w:rPr>
          <w:rFonts w:ascii="Arial" w:hAnsi="Arial" w:cs="Arial"/>
        </w:rPr>
        <w:t xml:space="preserve">Create another attribute </w:t>
      </w:r>
      <w:del w:id="141" w:author="Zupfer, Amanda" w:date="2020-12-09T21:05:00Z">
        <w:r w:rsidRPr="7122E775" w:rsidDel="00D270F3">
          <w:rPr>
            <w:rFonts w:ascii="Arial" w:hAnsi="Arial" w:cs="Arial"/>
          </w:rPr>
          <w:delText xml:space="preserve">called </w:delText>
        </w:r>
      </w:del>
      <w:ins w:id="142" w:author="Zupfer, Amanda" w:date="2020-12-09T21:05:00Z">
        <w:r w:rsidR="3145BDEB" w:rsidRPr="7122E775">
          <w:rPr>
            <w:rFonts w:ascii="Arial" w:hAnsi="Arial" w:cs="Arial"/>
          </w:rPr>
          <w:t xml:space="preserve">and name </w:t>
        </w:r>
        <w:proofErr w:type="gramStart"/>
        <w:r w:rsidR="3145BDEB" w:rsidRPr="7122E775">
          <w:rPr>
            <w:rFonts w:ascii="Arial" w:hAnsi="Arial" w:cs="Arial"/>
          </w:rPr>
          <w:t>it</w:t>
        </w:r>
        <w:proofErr w:type="gramEnd"/>
        <w:r w:rsidR="3145BDEB" w:rsidRPr="7122E775">
          <w:rPr>
            <w:rFonts w:ascii="Arial" w:hAnsi="Arial" w:cs="Arial"/>
          </w:rPr>
          <w:t xml:space="preserve"> </w:t>
        </w:r>
      </w:ins>
      <w:r w:rsidRPr="7122E775">
        <w:rPr>
          <w:rFonts w:ascii="Arial" w:hAnsi="Arial" w:cs="Arial"/>
          <w:b/>
          <w:bCs/>
        </w:rPr>
        <w:t>Illustration</w:t>
      </w:r>
      <w:ins w:id="143" w:author="Zupfer, Amanda" w:date="2020-12-09T21:05:00Z">
        <w:r w:rsidR="797FDD16" w:rsidRPr="7122E775">
          <w:rPr>
            <w:rFonts w:ascii="Arial" w:hAnsi="Arial" w:cs="Arial"/>
            <w:b/>
            <w:bCs/>
          </w:rPr>
          <w:t xml:space="preserve">. </w:t>
        </w:r>
        <w:r w:rsidR="797FDD16" w:rsidRPr="7122E775">
          <w:rPr>
            <w:rFonts w:ascii="Arial" w:hAnsi="Arial" w:cs="Arial"/>
          </w:rPr>
          <w:t xml:space="preserve">For </w:t>
        </w:r>
        <w:r w:rsidR="797FDD16" w:rsidRPr="7122E775">
          <w:rPr>
            <w:rFonts w:ascii="Arial" w:hAnsi="Arial" w:cs="Arial"/>
            <w:b/>
            <w:bCs/>
          </w:rPr>
          <w:t>Category</w:t>
        </w:r>
        <w:r w:rsidR="797FDD16" w:rsidRPr="7122E775">
          <w:rPr>
            <w:rFonts w:ascii="Arial" w:hAnsi="Arial" w:cs="Arial"/>
          </w:rPr>
          <w:t>, select</w:t>
        </w:r>
      </w:ins>
      <w:ins w:id="144" w:author="Zupfer, Amanda" w:date="2020-12-09T21:06:00Z">
        <w:r w:rsidR="797FDD16" w:rsidRPr="7122E775">
          <w:rPr>
            <w:rFonts w:ascii="Arial" w:hAnsi="Arial" w:cs="Arial"/>
          </w:rPr>
          <w:t xml:space="preserve"> </w:t>
        </w:r>
      </w:ins>
      <w:del w:id="145" w:author="Zupfer, Amanda" w:date="2020-12-09T21:06:00Z">
        <w:r w:rsidRPr="7122E775" w:rsidDel="00D270F3">
          <w:rPr>
            <w:rFonts w:ascii="Arial" w:hAnsi="Arial" w:cs="Arial"/>
          </w:rPr>
          <w:delText xml:space="preserve">, with </w:delText>
        </w:r>
      </w:del>
      <w:r w:rsidRPr="7122E775">
        <w:rPr>
          <w:rFonts w:ascii="Arial" w:hAnsi="Arial" w:cs="Arial"/>
          <w:b/>
          <w:bCs/>
        </w:rPr>
        <w:t>PVS File Properties</w:t>
      </w:r>
      <w:r w:rsidRPr="7122E775">
        <w:rPr>
          <w:rFonts w:ascii="Arial" w:hAnsi="Arial" w:cs="Arial"/>
        </w:rPr>
        <w:t xml:space="preserve"> as the </w:t>
      </w:r>
      <w:ins w:id="146" w:author="Zupfer, Amanda" w:date="2020-12-09T21:06:00Z">
        <w:r w:rsidR="07BF3FC3" w:rsidRPr="7122E775">
          <w:rPr>
            <w:rFonts w:ascii="Arial" w:hAnsi="Arial" w:cs="Arial"/>
            <w:b/>
            <w:bCs/>
            <w:rPrChange w:id="147" w:author="Zupfer, Amanda" w:date="2020-12-09T21:06:00Z">
              <w:rPr>
                <w:rFonts w:ascii="Arial" w:hAnsi="Arial" w:cs="Arial"/>
              </w:rPr>
            </w:rPrChange>
          </w:rPr>
          <w:t>C</w:t>
        </w:r>
      </w:ins>
      <w:del w:id="148" w:author="Zupfer, Amanda" w:date="2020-12-09T21:06:00Z">
        <w:r w:rsidRPr="7122E775" w:rsidDel="00D270F3">
          <w:rPr>
            <w:rFonts w:ascii="Arial" w:hAnsi="Arial" w:cs="Arial"/>
            <w:b/>
            <w:bCs/>
            <w:rPrChange w:id="149" w:author="Zupfer, Amanda" w:date="2020-12-09T21:06:00Z">
              <w:rPr>
                <w:rFonts w:ascii="Arial" w:hAnsi="Arial" w:cs="Arial"/>
              </w:rPr>
            </w:rPrChange>
          </w:rPr>
          <w:delText>c</w:delText>
        </w:r>
      </w:del>
      <w:r w:rsidRPr="7122E775">
        <w:rPr>
          <w:rFonts w:ascii="Arial" w:hAnsi="Arial" w:cs="Arial"/>
          <w:b/>
          <w:bCs/>
          <w:rPrChange w:id="150" w:author="Zupfer, Amanda" w:date="2020-12-09T21:06:00Z">
            <w:rPr>
              <w:rFonts w:ascii="Arial" w:hAnsi="Arial" w:cs="Arial"/>
            </w:rPr>
          </w:rPrChange>
        </w:rPr>
        <w:t>ategory</w:t>
      </w:r>
      <w:ins w:id="151" w:author="Zupfer, Amanda" w:date="2020-12-09T21:06:00Z">
        <w:r w:rsidR="55291F46" w:rsidRPr="7122E775">
          <w:rPr>
            <w:rFonts w:ascii="Arial" w:hAnsi="Arial" w:cs="Arial"/>
          </w:rPr>
          <w:t xml:space="preserve">, </w:t>
        </w:r>
      </w:ins>
      <w:del w:id="152" w:author="Zupfer, Amanda" w:date="2020-12-09T21:06:00Z">
        <w:r w:rsidRPr="7122E775" w:rsidDel="00D270F3">
          <w:rPr>
            <w:rFonts w:ascii="Arial" w:hAnsi="Arial" w:cs="Arial"/>
            <w:b/>
            <w:bCs/>
            <w:rPrChange w:id="153" w:author="Zupfer, Amanda" w:date="2020-12-09T21:06:00Z">
              <w:rPr>
                <w:rFonts w:ascii="Arial" w:hAnsi="Arial" w:cs="Arial"/>
              </w:rPr>
            </w:rPrChange>
          </w:rPr>
          <w:delText xml:space="preserve"> </w:delText>
        </w:r>
      </w:del>
      <w:r w:rsidRPr="7122E775">
        <w:rPr>
          <w:rFonts w:ascii="Arial" w:hAnsi="Arial" w:cs="Arial"/>
        </w:rPr>
        <w:t xml:space="preserve">and </w:t>
      </w:r>
      <w:ins w:id="154" w:author="Zupfer, Amanda" w:date="2020-12-09T21:07:00Z">
        <w:r w:rsidR="605A52A7" w:rsidRPr="7122E775">
          <w:rPr>
            <w:rFonts w:ascii="Arial" w:hAnsi="Arial" w:cs="Arial"/>
          </w:rPr>
          <w:t xml:space="preserve">leave </w:t>
        </w:r>
        <w:r w:rsidR="605A52A7" w:rsidRPr="7122E775">
          <w:rPr>
            <w:rFonts w:ascii="Arial" w:hAnsi="Arial" w:cs="Arial"/>
            <w:b/>
            <w:bCs/>
            <w:rPrChange w:id="155" w:author="Zupfer, Amanda" w:date="2020-12-09T21:07:00Z">
              <w:rPr>
                <w:rFonts w:ascii="Arial" w:hAnsi="Arial" w:cs="Arial"/>
              </w:rPr>
            </w:rPrChange>
          </w:rPr>
          <w:t>D</w:t>
        </w:r>
      </w:ins>
      <w:del w:id="156" w:author="Zupfer, Amanda" w:date="2020-12-09T21:07:00Z">
        <w:r w:rsidRPr="7122E775" w:rsidDel="00D270F3">
          <w:rPr>
            <w:rFonts w:ascii="Arial" w:hAnsi="Arial" w:cs="Arial"/>
            <w:b/>
            <w:bCs/>
            <w:rPrChange w:id="157" w:author="Zupfer, Amanda" w:date="2020-12-09T21:07:00Z">
              <w:rPr>
                <w:rFonts w:ascii="Arial" w:hAnsi="Arial" w:cs="Arial"/>
              </w:rPr>
            </w:rPrChange>
          </w:rPr>
          <w:delText>d</w:delText>
        </w:r>
      </w:del>
      <w:r w:rsidRPr="7122E775">
        <w:rPr>
          <w:rFonts w:ascii="Arial" w:hAnsi="Arial" w:cs="Arial"/>
          <w:b/>
          <w:bCs/>
          <w:rPrChange w:id="158" w:author="Zupfer, Amanda" w:date="2020-12-09T21:07:00Z">
            <w:rPr>
              <w:rFonts w:ascii="Arial" w:hAnsi="Arial" w:cs="Arial"/>
            </w:rPr>
          </w:rPrChange>
        </w:rPr>
        <w:t xml:space="preserve">efault </w:t>
      </w:r>
      <w:ins w:id="159" w:author="Zupfer, Amanda" w:date="2020-12-09T21:07:00Z">
        <w:r w:rsidR="026B5759" w:rsidRPr="7122E775">
          <w:rPr>
            <w:rFonts w:ascii="Arial" w:hAnsi="Arial" w:cs="Arial"/>
            <w:b/>
            <w:bCs/>
            <w:rPrChange w:id="160" w:author="Zupfer, Amanda" w:date="2020-12-09T21:07:00Z">
              <w:rPr>
                <w:rFonts w:ascii="Arial" w:hAnsi="Arial" w:cs="Arial"/>
              </w:rPr>
            </w:rPrChange>
          </w:rPr>
          <w:t>V</w:t>
        </w:r>
      </w:ins>
      <w:del w:id="161" w:author="Zupfer, Amanda" w:date="2020-12-09T21:07:00Z">
        <w:r w:rsidRPr="7122E775" w:rsidDel="00D270F3">
          <w:rPr>
            <w:rFonts w:ascii="Arial" w:hAnsi="Arial" w:cs="Arial"/>
            <w:b/>
            <w:bCs/>
            <w:rPrChange w:id="162" w:author="Zupfer, Amanda" w:date="2020-12-09T21:07:00Z">
              <w:rPr>
                <w:rFonts w:ascii="Arial" w:hAnsi="Arial" w:cs="Arial"/>
              </w:rPr>
            </w:rPrChange>
          </w:rPr>
          <w:delText>v</w:delText>
        </w:r>
      </w:del>
      <w:r w:rsidRPr="7122E775">
        <w:rPr>
          <w:rFonts w:ascii="Arial" w:hAnsi="Arial" w:cs="Arial"/>
          <w:b/>
          <w:bCs/>
          <w:rPrChange w:id="163" w:author="Zupfer, Amanda" w:date="2020-12-09T21:07:00Z">
            <w:rPr>
              <w:rFonts w:ascii="Arial" w:hAnsi="Arial" w:cs="Arial"/>
            </w:rPr>
          </w:rPrChange>
        </w:rPr>
        <w:t>alue</w:t>
      </w:r>
      <w:r w:rsidRPr="7122E775">
        <w:rPr>
          <w:rFonts w:ascii="Arial" w:hAnsi="Arial" w:cs="Arial"/>
        </w:rPr>
        <w:t xml:space="preserve"> </w:t>
      </w:r>
      <w:del w:id="164" w:author="Zupfer, Amanda" w:date="2020-12-09T21:07:00Z">
        <w:r w:rsidRPr="7122E775" w:rsidDel="00D270F3">
          <w:rPr>
            <w:rFonts w:ascii="Arial" w:hAnsi="Arial" w:cs="Arial"/>
          </w:rPr>
          <w:delText xml:space="preserve">left </w:delText>
        </w:r>
      </w:del>
      <w:r w:rsidRPr="7122E775">
        <w:rPr>
          <w:rFonts w:ascii="Arial" w:hAnsi="Arial" w:cs="Arial"/>
        </w:rPr>
        <w:t>blank. This</w:t>
      </w:r>
      <w:ins w:id="165" w:author="Zupfer, Amanda" w:date="2020-12-09T21:34:00Z">
        <w:r w:rsidR="37EDB3CB" w:rsidRPr="7122E775">
          <w:rPr>
            <w:rFonts w:ascii="Arial" w:hAnsi="Arial" w:cs="Arial"/>
          </w:rPr>
          <w:t xml:space="preserve"> new attribute is what</w:t>
        </w:r>
      </w:ins>
      <w:r w:rsidRPr="7122E775">
        <w:rPr>
          <w:rFonts w:ascii="Arial" w:hAnsi="Arial" w:cs="Arial"/>
        </w:rPr>
        <w:t xml:space="preserve"> </w:t>
      </w:r>
      <w:ins w:id="166" w:author="Zupfer, Amanda" w:date="2020-12-09T21:34:00Z">
        <w:r w:rsidR="19121808" w:rsidRPr="7122E775">
          <w:rPr>
            <w:rFonts w:ascii="Arial" w:hAnsi="Arial" w:cs="Arial"/>
          </w:rPr>
          <w:t>contains the</w:t>
        </w:r>
      </w:ins>
      <w:ins w:id="167" w:author="Zupfer, Amanda" w:date="2020-12-09T21:35:00Z">
        <w:r w:rsidR="19121808" w:rsidRPr="7122E775">
          <w:rPr>
            <w:rFonts w:ascii="Arial" w:hAnsi="Arial" w:cs="Arial"/>
          </w:rPr>
          <w:t xml:space="preserve"> </w:t>
        </w:r>
      </w:ins>
      <w:del w:id="168" w:author="Zupfer, Amanda" w:date="2020-12-09T21:34:00Z">
        <w:r w:rsidRPr="7122E775" w:rsidDel="00D270F3">
          <w:rPr>
            <w:rFonts w:ascii="Arial" w:hAnsi="Arial" w:cs="Arial"/>
          </w:rPr>
          <w:delText xml:space="preserve">will have the </w:delText>
        </w:r>
      </w:del>
      <w:r w:rsidRPr="7122E775">
        <w:rPr>
          <w:rFonts w:ascii="Arial" w:hAnsi="Arial" w:cs="Arial"/>
        </w:rPr>
        <w:t xml:space="preserve">property that ties a figure to </w:t>
      </w:r>
      <w:del w:id="169" w:author="Zupfer, Amanda" w:date="2020-12-09T21:35:00Z">
        <w:r w:rsidRPr="7122E775" w:rsidDel="00D270F3">
          <w:rPr>
            <w:rFonts w:ascii="Arial" w:hAnsi="Arial" w:cs="Arial"/>
          </w:rPr>
          <w:delText xml:space="preserve">its </w:delText>
        </w:r>
      </w:del>
      <w:ins w:id="170" w:author="Zupfer, Amanda" w:date="2020-12-09T21:35:00Z">
        <w:r w:rsidR="0D305F97" w:rsidRPr="7122E775">
          <w:rPr>
            <w:rFonts w:ascii="Arial" w:hAnsi="Arial" w:cs="Arial"/>
          </w:rPr>
          <w:t xml:space="preserve">an </w:t>
        </w:r>
      </w:ins>
      <w:r w:rsidRPr="7122E775">
        <w:rPr>
          <w:rFonts w:ascii="Arial" w:hAnsi="Arial" w:cs="Arial"/>
        </w:rPr>
        <w:t>illustration sequence. Include this for all items as well.</w:t>
      </w:r>
      <w:r w:rsidR="00691224" w:rsidRPr="7122E775">
        <w:rPr>
          <w:rFonts w:ascii="Arial" w:hAnsi="Arial" w:cs="Arial"/>
        </w:rPr>
        <w:t xml:space="preserve"> When finished, click </w:t>
      </w:r>
      <w:r w:rsidR="00691224" w:rsidRPr="7122E775">
        <w:rPr>
          <w:rFonts w:ascii="Arial" w:hAnsi="Arial" w:cs="Arial"/>
          <w:b/>
          <w:bCs/>
        </w:rPr>
        <w:t>OK</w:t>
      </w:r>
      <w:r w:rsidR="00691224" w:rsidRPr="7122E775">
        <w:rPr>
          <w:rFonts w:ascii="Arial" w:hAnsi="Arial" w:cs="Arial"/>
        </w:rPr>
        <w:t xml:space="preserve"> and close the </w:t>
      </w:r>
      <w:r w:rsidR="00691224" w:rsidRPr="7122E775">
        <w:rPr>
          <w:rFonts w:ascii="Arial" w:hAnsi="Arial" w:cs="Arial"/>
          <w:b/>
          <w:bCs/>
        </w:rPr>
        <w:t>Attribute Manager</w:t>
      </w:r>
      <w:r w:rsidR="00691224" w:rsidRPr="7122E775">
        <w:rPr>
          <w:rFonts w:ascii="Arial" w:hAnsi="Arial" w:cs="Arial"/>
        </w:rPr>
        <w:t>.</w:t>
      </w:r>
    </w:p>
    <w:p w14:paraId="07639E09" w14:textId="0AD100DF" w:rsidR="009F74B8" w:rsidRPr="00D70F5E" w:rsidRDefault="6210F72C" w:rsidP="009F74B8">
      <w:pPr>
        <w:pStyle w:val="ListParagraph"/>
        <w:numPr>
          <w:ilvl w:val="0"/>
          <w:numId w:val="7"/>
        </w:numPr>
        <w:rPr>
          <w:rFonts w:ascii="Arial" w:hAnsi="Arial" w:cs="Arial"/>
        </w:rPr>
      </w:pPr>
      <w:r w:rsidRPr="04B6937D">
        <w:rPr>
          <w:rFonts w:ascii="Arial" w:hAnsi="Arial" w:cs="Arial"/>
        </w:rPr>
        <w:t xml:space="preserve">Close the </w:t>
      </w:r>
      <w:r w:rsidRPr="04B6937D">
        <w:rPr>
          <w:rFonts w:ascii="Arial" w:hAnsi="Arial" w:cs="Arial"/>
          <w:b/>
          <w:bCs/>
        </w:rPr>
        <w:t>Part Properties</w:t>
      </w:r>
      <w:r w:rsidRPr="04B6937D">
        <w:rPr>
          <w:rFonts w:ascii="Arial" w:hAnsi="Arial" w:cs="Arial"/>
        </w:rPr>
        <w:t xml:space="preserve"> window to </w:t>
      </w:r>
      <w:del w:id="171" w:author="Zupfer, Amanda" w:date="2020-12-09T21:40:00Z">
        <w:r w:rsidR="009F74B8" w:rsidRPr="04B6937D" w:rsidDel="6210F72C">
          <w:rPr>
            <w:rFonts w:ascii="Arial" w:hAnsi="Arial" w:cs="Arial"/>
          </w:rPr>
          <w:delText>go back</w:delText>
        </w:r>
      </w:del>
      <w:ins w:id="172" w:author="Zupfer, Amanda" w:date="2020-12-09T21:40:00Z">
        <w:r w:rsidR="699E2ACA" w:rsidRPr="04B6937D">
          <w:rPr>
            <w:rFonts w:ascii="Arial" w:hAnsi="Arial" w:cs="Arial"/>
          </w:rPr>
          <w:t>return</w:t>
        </w:r>
      </w:ins>
      <w:r w:rsidRPr="04B6937D">
        <w:rPr>
          <w:rFonts w:ascii="Arial" w:hAnsi="Arial" w:cs="Arial"/>
        </w:rPr>
        <w:t xml:space="preserve"> to the </w:t>
      </w:r>
      <w:r w:rsidR="5597E987" w:rsidRPr="04B6937D">
        <w:rPr>
          <w:rFonts w:ascii="Arial" w:hAnsi="Arial" w:cs="Arial"/>
        </w:rPr>
        <w:t>graphics window</w:t>
      </w:r>
      <w:ins w:id="173" w:author="Zupfer, Amanda" w:date="2020-12-09T21:40:00Z">
        <w:r w:rsidR="2F0C6B52" w:rsidRPr="04B6937D">
          <w:rPr>
            <w:rFonts w:ascii="Arial" w:hAnsi="Arial" w:cs="Arial"/>
          </w:rPr>
          <w:t>.</w:t>
        </w:r>
      </w:ins>
    </w:p>
    <w:p w14:paraId="36F879B8" w14:textId="0ACEBA23" w:rsidR="00D270F3" w:rsidRDefault="45476CFA" w:rsidP="00D70F5E">
      <w:pPr>
        <w:pStyle w:val="ListParagraph"/>
        <w:numPr>
          <w:ilvl w:val="0"/>
          <w:numId w:val="7"/>
        </w:numPr>
        <w:rPr>
          <w:rFonts w:ascii="Arial" w:hAnsi="Arial" w:cs="Arial"/>
        </w:rPr>
      </w:pPr>
      <w:r w:rsidRPr="04B6937D">
        <w:rPr>
          <w:rFonts w:ascii="Arial" w:hAnsi="Arial" w:cs="Arial"/>
        </w:rPr>
        <w:t xml:space="preserve">If </w:t>
      </w:r>
      <w:del w:id="174" w:author="Zupfer, Amanda" w:date="2020-12-09T21:41:00Z">
        <w:r w:rsidR="00D270F3" w:rsidRPr="04B6937D" w:rsidDel="45476CFA">
          <w:rPr>
            <w:rFonts w:ascii="Arial" w:hAnsi="Arial" w:cs="Arial"/>
          </w:rPr>
          <w:delText>done properly</w:delText>
        </w:r>
      </w:del>
      <w:ins w:id="175" w:author="Zupfer, Amanda" w:date="2020-12-09T21:41:00Z">
        <w:r w:rsidR="553944A5" w:rsidRPr="04B6937D">
          <w:rPr>
            <w:rFonts w:ascii="Arial" w:hAnsi="Arial" w:cs="Arial"/>
          </w:rPr>
          <w:t>the new attributes were created successfully</w:t>
        </w:r>
      </w:ins>
      <w:r w:rsidRPr="04B6937D">
        <w:rPr>
          <w:rFonts w:ascii="Arial" w:hAnsi="Arial" w:cs="Arial"/>
        </w:rPr>
        <w:t xml:space="preserve">, </w:t>
      </w:r>
      <w:del w:id="176" w:author="Zupfer, Amanda" w:date="2020-12-09T21:42:00Z">
        <w:r w:rsidR="00D270F3" w:rsidRPr="04B6937D" w:rsidDel="45476CFA">
          <w:rPr>
            <w:rFonts w:ascii="Arial" w:hAnsi="Arial" w:cs="Arial"/>
          </w:rPr>
          <w:delText xml:space="preserve">when a part is selected in the </w:delText>
        </w:r>
        <w:r w:rsidR="00D270F3" w:rsidRPr="04B6937D" w:rsidDel="45476CFA">
          <w:rPr>
            <w:rFonts w:ascii="Arial" w:hAnsi="Arial" w:cs="Arial"/>
            <w:b/>
            <w:bCs/>
          </w:rPr>
          <w:delText>sBOM</w:delText>
        </w:r>
        <w:r w:rsidR="00D270F3" w:rsidRPr="04B6937D" w:rsidDel="45476CFA">
          <w:rPr>
            <w:rFonts w:ascii="Arial" w:hAnsi="Arial" w:cs="Arial"/>
          </w:rPr>
          <w:delText>,</w:delText>
        </w:r>
      </w:del>
      <w:del w:id="177" w:author="Delano, Jake" w:date="2020-12-11T08:12:00Z">
        <w:r w:rsidRPr="04B6937D" w:rsidDel="00E41912">
          <w:rPr>
            <w:rFonts w:ascii="Arial" w:hAnsi="Arial" w:cs="Arial"/>
          </w:rPr>
          <w:delText xml:space="preserve"> </w:delText>
        </w:r>
      </w:del>
      <w:r w:rsidRPr="04B6937D">
        <w:rPr>
          <w:rFonts w:ascii="Arial" w:hAnsi="Arial" w:cs="Arial"/>
        </w:rPr>
        <w:t xml:space="preserve">the new properties for </w:t>
      </w:r>
      <w:proofErr w:type="spellStart"/>
      <w:r w:rsidRPr="04B6937D">
        <w:rPr>
          <w:rFonts w:ascii="Arial" w:hAnsi="Arial" w:cs="Arial"/>
          <w:b/>
          <w:bCs/>
        </w:rPr>
        <w:t>partNumber</w:t>
      </w:r>
      <w:proofErr w:type="spellEnd"/>
      <w:r w:rsidRPr="04B6937D">
        <w:rPr>
          <w:rFonts w:ascii="Arial" w:hAnsi="Arial" w:cs="Arial"/>
        </w:rPr>
        <w:t xml:space="preserve"> and </w:t>
      </w:r>
      <w:r w:rsidRPr="04B6937D">
        <w:rPr>
          <w:rFonts w:ascii="Arial" w:hAnsi="Arial" w:cs="Arial"/>
          <w:b/>
          <w:bCs/>
        </w:rPr>
        <w:t>Illustration</w:t>
      </w:r>
      <w:r w:rsidRPr="04B6937D">
        <w:rPr>
          <w:rFonts w:ascii="Arial" w:hAnsi="Arial" w:cs="Arial"/>
        </w:rPr>
        <w:t xml:space="preserve"> will </w:t>
      </w:r>
      <w:del w:id="178" w:author="Zupfer, Amanda" w:date="2020-12-09T21:42:00Z">
        <w:r w:rsidR="00D270F3" w:rsidRPr="04B6937D" w:rsidDel="45476CFA">
          <w:rPr>
            <w:rFonts w:ascii="Arial" w:hAnsi="Arial" w:cs="Arial"/>
          </w:rPr>
          <w:delText>be</w:delText>
        </w:r>
      </w:del>
      <w:ins w:id="179" w:author="Zupfer, Amanda" w:date="2020-12-09T21:42:00Z">
        <w:r w:rsidR="57F6FE04" w:rsidRPr="04B6937D">
          <w:rPr>
            <w:rFonts w:ascii="Arial" w:hAnsi="Arial" w:cs="Arial"/>
          </w:rPr>
          <w:t>appear</w:t>
        </w:r>
      </w:ins>
      <w:r w:rsidRPr="04B6937D">
        <w:rPr>
          <w:rFonts w:ascii="Arial" w:hAnsi="Arial" w:cs="Arial"/>
        </w:rPr>
        <w:t xml:space="preserve"> at the top of the </w:t>
      </w:r>
      <w:r w:rsidRPr="00AE718F">
        <w:rPr>
          <w:rFonts w:ascii="Arial" w:hAnsi="Arial" w:cs="Arial"/>
          <w:b/>
          <w:bCs/>
          <w:rPrChange w:id="180" w:author="Delano, Jake" w:date="2020-12-11T08:13:00Z">
            <w:rPr>
              <w:rFonts w:ascii="Arial" w:hAnsi="Arial" w:cs="Arial"/>
            </w:rPr>
          </w:rPrChange>
        </w:rPr>
        <w:t>Attributes</w:t>
      </w:r>
      <w:r w:rsidRPr="04B6937D">
        <w:rPr>
          <w:rFonts w:ascii="Arial" w:hAnsi="Arial" w:cs="Arial"/>
        </w:rPr>
        <w:t xml:space="preserve"> list</w:t>
      </w:r>
      <w:ins w:id="181" w:author="Zupfer, Amanda" w:date="2020-12-09T21:42:00Z">
        <w:r w:rsidR="55CAB958" w:rsidRPr="04B6937D">
          <w:rPr>
            <w:rFonts w:ascii="Arial" w:hAnsi="Arial" w:cs="Arial"/>
          </w:rPr>
          <w:t xml:space="preserve"> when a part is selected in the </w:t>
        </w:r>
        <w:proofErr w:type="spellStart"/>
        <w:r w:rsidR="55CAB958" w:rsidRPr="00AE718F">
          <w:rPr>
            <w:rFonts w:ascii="Arial" w:hAnsi="Arial" w:cs="Arial"/>
            <w:b/>
            <w:bCs/>
            <w:rPrChange w:id="182" w:author="Delano, Jake" w:date="2020-12-11T08:13:00Z">
              <w:rPr>
                <w:rFonts w:ascii="Arial" w:hAnsi="Arial" w:cs="Arial"/>
              </w:rPr>
            </w:rPrChange>
          </w:rPr>
          <w:t>sBOM</w:t>
        </w:r>
      </w:ins>
      <w:proofErr w:type="spellEnd"/>
      <w:r w:rsidRPr="04B6937D">
        <w:rPr>
          <w:rFonts w:ascii="Arial" w:hAnsi="Arial" w:cs="Arial"/>
        </w:rPr>
        <w:t>. If they are not</w:t>
      </w:r>
      <w:ins w:id="183" w:author="Zupfer, Amanda" w:date="2020-12-09T21:44:00Z">
        <w:r w:rsidR="7F3EA51B" w:rsidRPr="04B6937D">
          <w:rPr>
            <w:rFonts w:ascii="Arial" w:hAnsi="Arial" w:cs="Arial"/>
          </w:rPr>
          <w:t xml:space="preserve"> appearing at the top of the list</w:t>
        </w:r>
      </w:ins>
      <w:r w:rsidRPr="04B6937D">
        <w:rPr>
          <w:rFonts w:ascii="Arial" w:hAnsi="Arial" w:cs="Arial"/>
        </w:rPr>
        <w:t>, go back and ensure that when the parts were selected that the attribute was included for all parts.</w:t>
      </w:r>
    </w:p>
    <w:p w14:paraId="5E96BC98" w14:textId="27345720" w:rsidR="00892283" w:rsidRPr="00892283" w:rsidRDefault="00892283" w:rsidP="00892283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DFF226C" wp14:editId="18CDE954">
            <wp:extent cx="4906370" cy="2439035"/>
            <wp:effectExtent l="19050" t="19050" r="27940" b="184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17451"/>
                    <a:stretch/>
                  </pic:blipFill>
                  <pic:spPr bwMode="auto">
                    <a:xfrm>
                      <a:off x="0" y="0"/>
                      <a:ext cx="4906370" cy="2439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01E2D" w14:textId="29538F8F" w:rsidR="00247AD8" w:rsidRDefault="45476CFA" w:rsidP="00D70F5E">
      <w:pPr>
        <w:pStyle w:val="ListParagraph"/>
        <w:numPr>
          <w:ilvl w:val="0"/>
          <w:numId w:val="7"/>
        </w:numPr>
        <w:rPr>
          <w:rFonts w:ascii="Arial" w:hAnsi="Arial" w:cs="Arial"/>
        </w:rPr>
      </w:pPr>
      <w:r w:rsidRPr="04B6937D">
        <w:rPr>
          <w:rFonts w:ascii="Arial" w:hAnsi="Arial" w:cs="Arial"/>
        </w:rPr>
        <w:t xml:space="preserve">Attributes can be edited while the </w:t>
      </w:r>
      <w:r w:rsidRPr="04B6937D">
        <w:rPr>
          <w:rFonts w:ascii="Arial" w:hAnsi="Arial" w:cs="Arial"/>
          <w:b/>
          <w:bCs/>
        </w:rPr>
        <w:t>Attributes</w:t>
      </w:r>
      <w:r w:rsidRPr="04B6937D">
        <w:rPr>
          <w:rFonts w:ascii="Arial" w:hAnsi="Arial" w:cs="Arial"/>
        </w:rPr>
        <w:t xml:space="preserve"> tab is open in </w:t>
      </w:r>
      <w:r w:rsidRPr="04B6937D">
        <w:rPr>
          <w:rFonts w:ascii="Arial" w:hAnsi="Arial" w:cs="Arial"/>
          <w:b/>
          <w:bCs/>
        </w:rPr>
        <w:t>Edit Structure</w:t>
      </w:r>
      <w:r w:rsidRPr="04B6937D">
        <w:rPr>
          <w:rFonts w:ascii="Arial" w:hAnsi="Arial" w:cs="Arial"/>
        </w:rPr>
        <w:t xml:space="preserve"> mode. </w:t>
      </w:r>
      <w:ins w:id="184" w:author="Delano, Jake" w:date="2020-12-11T08:22:00Z">
        <w:r w:rsidR="00BC68F9">
          <w:rPr>
            <w:rFonts w:ascii="Arial" w:hAnsi="Arial" w:cs="Arial"/>
          </w:rPr>
          <w:t>When a part is selected, the header of the tab w</w:t>
        </w:r>
      </w:ins>
      <w:ins w:id="185" w:author="Delano, Jake" w:date="2020-12-11T08:23:00Z">
        <w:r w:rsidR="00BC68F9">
          <w:rPr>
            <w:rFonts w:ascii="Arial" w:hAnsi="Arial" w:cs="Arial"/>
          </w:rPr>
          <w:t xml:space="preserve">ill change from </w:t>
        </w:r>
        <w:r w:rsidR="00BC68F9">
          <w:rPr>
            <w:rFonts w:ascii="Arial" w:hAnsi="Arial" w:cs="Arial"/>
            <w:b/>
            <w:bCs/>
          </w:rPr>
          <w:t xml:space="preserve">Attributes </w:t>
        </w:r>
        <w:r w:rsidR="00BC68F9">
          <w:rPr>
            <w:rFonts w:ascii="Arial" w:hAnsi="Arial" w:cs="Arial"/>
          </w:rPr>
          <w:t xml:space="preserve">to the name of the selected part. </w:t>
        </w:r>
      </w:ins>
      <w:r w:rsidRPr="04B6937D">
        <w:rPr>
          <w:rFonts w:ascii="Arial" w:hAnsi="Arial" w:cs="Arial"/>
        </w:rPr>
        <w:t>Double</w:t>
      </w:r>
      <w:ins w:id="186" w:author="Zupfer, Amanda" w:date="2020-12-09T21:45:00Z">
        <w:r w:rsidR="7B3B0613" w:rsidRPr="04B6937D">
          <w:rPr>
            <w:rFonts w:ascii="Arial" w:hAnsi="Arial" w:cs="Arial"/>
          </w:rPr>
          <w:t>-</w:t>
        </w:r>
      </w:ins>
      <w:del w:id="187" w:author="Zupfer, Amanda" w:date="2020-12-09T21:45:00Z">
        <w:r w:rsidR="00D270F3" w:rsidRPr="04B6937D" w:rsidDel="45476CFA">
          <w:rPr>
            <w:rFonts w:ascii="Arial" w:hAnsi="Arial" w:cs="Arial"/>
          </w:rPr>
          <w:delText xml:space="preserve"> </w:delText>
        </w:r>
      </w:del>
      <w:r w:rsidRPr="04B6937D">
        <w:rPr>
          <w:rFonts w:ascii="Arial" w:hAnsi="Arial" w:cs="Arial"/>
        </w:rPr>
        <w:t xml:space="preserve">click on an attribute to open </w:t>
      </w:r>
      <w:del w:id="188" w:author="Zupfer, Amanda" w:date="2020-12-09T21:45:00Z">
        <w:r w:rsidR="00D270F3" w:rsidRPr="04B6937D" w:rsidDel="45476CFA">
          <w:rPr>
            <w:rFonts w:ascii="Arial" w:hAnsi="Arial" w:cs="Arial"/>
          </w:rPr>
          <w:delText>a dialogue box for the specific attribute</w:delText>
        </w:r>
      </w:del>
      <w:ins w:id="189" w:author="Zupfer, Amanda" w:date="2020-12-09T21:45:00Z">
        <w:r w:rsidR="23186128" w:rsidRPr="04B6937D">
          <w:rPr>
            <w:rFonts w:ascii="Arial" w:hAnsi="Arial" w:cs="Arial"/>
          </w:rPr>
          <w:t xml:space="preserve">the </w:t>
        </w:r>
        <w:r w:rsidR="23186128" w:rsidRPr="04B6937D">
          <w:rPr>
            <w:rFonts w:ascii="Arial" w:hAnsi="Arial" w:cs="Arial"/>
            <w:b/>
            <w:bCs/>
          </w:rPr>
          <w:t>At</w:t>
        </w:r>
      </w:ins>
      <w:ins w:id="190" w:author="Zupfer, Amanda" w:date="2020-12-09T21:46:00Z">
        <w:r w:rsidR="23186128" w:rsidRPr="04B6937D">
          <w:rPr>
            <w:rFonts w:ascii="Arial" w:hAnsi="Arial" w:cs="Arial"/>
            <w:b/>
            <w:bCs/>
          </w:rPr>
          <w:t>tribute Detail</w:t>
        </w:r>
        <w:r w:rsidR="23186128" w:rsidRPr="04B6937D">
          <w:rPr>
            <w:rFonts w:ascii="Arial" w:hAnsi="Arial" w:cs="Arial"/>
          </w:rPr>
          <w:t xml:space="preserve"> window</w:t>
        </w:r>
      </w:ins>
      <w:r w:rsidRPr="04B6937D">
        <w:rPr>
          <w:rFonts w:ascii="Arial" w:hAnsi="Arial" w:cs="Arial"/>
        </w:rPr>
        <w:t xml:space="preserve"> that will </w:t>
      </w:r>
      <w:del w:id="191" w:author="Zupfer, Amanda" w:date="2020-12-09T21:47:00Z">
        <w:r w:rsidR="00D270F3" w:rsidRPr="04B6937D" w:rsidDel="45476CFA">
          <w:rPr>
            <w:rFonts w:ascii="Arial" w:hAnsi="Arial" w:cs="Arial"/>
          </w:rPr>
          <w:delText xml:space="preserve">show </w:delText>
        </w:r>
      </w:del>
      <w:ins w:id="192" w:author="Zupfer, Amanda" w:date="2020-12-09T21:47:00Z">
        <w:r w:rsidR="25D4B7B6" w:rsidRPr="04B6937D">
          <w:rPr>
            <w:rFonts w:ascii="Arial" w:hAnsi="Arial" w:cs="Arial"/>
          </w:rPr>
          <w:t xml:space="preserve">display </w:t>
        </w:r>
      </w:ins>
      <w:r w:rsidRPr="04B6937D">
        <w:rPr>
          <w:rFonts w:ascii="Arial" w:hAnsi="Arial" w:cs="Arial"/>
        </w:rPr>
        <w:t xml:space="preserve">the </w:t>
      </w:r>
      <w:r w:rsidRPr="04B6937D">
        <w:rPr>
          <w:rFonts w:ascii="Arial" w:hAnsi="Arial" w:cs="Arial"/>
          <w:b/>
          <w:bCs/>
          <w:rPrChange w:id="193" w:author="Zupfer, Amanda" w:date="2020-12-09T21:46:00Z">
            <w:rPr>
              <w:rFonts w:ascii="Arial" w:hAnsi="Arial" w:cs="Arial"/>
            </w:rPr>
          </w:rPrChange>
        </w:rPr>
        <w:t>Category</w:t>
      </w:r>
      <w:r w:rsidRPr="04B6937D">
        <w:rPr>
          <w:rFonts w:ascii="Arial" w:hAnsi="Arial" w:cs="Arial"/>
        </w:rPr>
        <w:t xml:space="preserve">, </w:t>
      </w:r>
      <w:r w:rsidRPr="04B6937D">
        <w:rPr>
          <w:rFonts w:ascii="Arial" w:hAnsi="Arial" w:cs="Arial"/>
          <w:b/>
          <w:bCs/>
          <w:rPrChange w:id="194" w:author="Zupfer, Amanda" w:date="2020-12-09T21:46:00Z">
            <w:rPr>
              <w:rFonts w:ascii="Arial" w:hAnsi="Arial" w:cs="Arial"/>
            </w:rPr>
          </w:rPrChange>
        </w:rPr>
        <w:t>Name</w:t>
      </w:r>
      <w:r w:rsidRPr="04B6937D">
        <w:rPr>
          <w:rFonts w:ascii="Arial" w:hAnsi="Arial" w:cs="Arial"/>
        </w:rPr>
        <w:t xml:space="preserve">, and </w:t>
      </w:r>
      <w:r w:rsidRPr="04B6937D">
        <w:rPr>
          <w:rFonts w:ascii="Arial" w:hAnsi="Arial" w:cs="Arial"/>
          <w:b/>
          <w:bCs/>
          <w:rPrChange w:id="195" w:author="Zupfer, Amanda" w:date="2020-12-09T21:46:00Z">
            <w:rPr>
              <w:rFonts w:ascii="Arial" w:hAnsi="Arial" w:cs="Arial"/>
            </w:rPr>
          </w:rPrChange>
        </w:rPr>
        <w:t xml:space="preserve">Value </w:t>
      </w:r>
      <w:r w:rsidRPr="04B6937D">
        <w:rPr>
          <w:rFonts w:ascii="Arial" w:hAnsi="Arial" w:cs="Arial"/>
        </w:rPr>
        <w:t xml:space="preserve">of the attribute. </w:t>
      </w:r>
    </w:p>
    <w:p w14:paraId="75624B20" w14:textId="50B44764" w:rsidR="00D270F3" w:rsidRPr="00247AD8" w:rsidRDefault="00247AD8" w:rsidP="00247AD8">
      <w:pPr>
        <w:ind w:left="360"/>
        <w:rPr>
          <w:rFonts w:ascii="Arial" w:hAnsi="Arial" w:cs="Arial"/>
        </w:rPr>
      </w:pPr>
      <w:moveFromRangeStart w:id="196" w:author="Delano, Jake" w:date="2020-12-11T08:27:00Z" w:name="move58567644"/>
      <w:moveFrom w:id="197" w:author="Delano, Jake" w:date="2020-12-11T08:27:00Z">
        <w:r w:rsidDel="00F27FAC">
          <w:rPr>
            <w:noProof/>
          </w:rPr>
          <w:drawing>
            <wp:inline distT="0" distB="0" distL="0" distR="0" wp14:anchorId="70BD576D" wp14:editId="4CCB99EE">
              <wp:extent cx="5192201" cy="1730734"/>
              <wp:effectExtent l="0" t="0" r="0" b="3175"/>
              <wp:docPr id="34" name="Picture 3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4"/>
                      <pic:cNvPicPr/>
                    </pic:nvPicPr>
                    <pic:blipFill>
                      <a:blip r:embed="rId2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192201" cy="173073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moveFrom>
      <w:moveFromRangeEnd w:id="196"/>
    </w:p>
    <w:p w14:paraId="5A4D83DD" w14:textId="4513D441" w:rsidR="007D6FD6" w:rsidRDefault="29910448" w:rsidP="00247AD8">
      <w:pPr>
        <w:pStyle w:val="ListParagraph"/>
        <w:numPr>
          <w:ilvl w:val="1"/>
          <w:numId w:val="7"/>
        </w:numPr>
        <w:rPr>
          <w:ins w:id="198" w:author="Delano, Jake" w:date="2020-12-11T08:26:00Z"/>
          <w:rFonts w:ascii="Arial" w:hAnsi="Arial" w:cs="Arial"/>
        </w:rPr>
      </w:pPr>
      <w:r w:rsidRPr="04B6937D">
        <w:rPr>
          <w:rFonts w:ascii="Arial" w:hAnsi="Arial" w:cs="Arial"/>
        </w:rPr>
        <w:t xml:space="preserve">Select </w:t>
      </w:r>
      <w:r w:rsidRPr="04B6937D">
        <w:rPr>
          <w:rFonts w:ascii="Arial" w:hAnsi="Arial" w:cs="Arial"/>
          <w:b/>
          <w:bCs/>
        </w:rPr>
        <w:t>ROTOR.PRT</w:t>
      </w:r>
      <w:r w:rsidRPr="04B6937D">
        <w:rPr>
          <w:rFonts w:ascii="Arial" w:hAnsi="Arial" w:cs="Arial"/>
        </w:rPr>
        <w:t xml:space="preserve"> in the </w:t>
      </w:r>
      <w:proofErr w:type="spellStart"/>
      <w:r w:rsidRPr="04B6937D">
        <w:rPr>
          <w:rFonts w:ascii="Arial" w:hAnsi="Arial" w:cs="Arial"/>
          <w:b/>
          <w:bCs/>
        </w:rPr>
        <w:t>frontleft</w:t>
      </w:r>
      <w:proofErr w:type="spellEnd"/>
      <w:r w:rsidRPr="04B6937D">
        <w:rPr>
          <w:rFonts w:ascii="Arial" w:hAnsi="Arial" w:cs="Arial"/>
        </w:rPr>
        <w:t xml:space="preserve"> assembly in the </w:t>
      </w:r>
      <w:proofErr w:type="spellStart"/>
      <w:r w:rsidRPr="04B6937D">
        <w:rPr>
          <w:rFonts w:ascii="Arial" w:hAnsi="Arial" w:cs="Arial"/>
          <w:b/>
          <w:bCs/>
        </w:rPr>
        <w:t>sBOM</w:t>
      </w:r>
      <w:proofErr w:type="spellEnd"/>
      <w:r w:rsidRPr="04B6937D">
        <w:rPr>
          <w:rFonts w:ascii="Arial" w:hAnsi="Arial" w:cs="Arial"/>
        </w:rPr>
        <w:t xml:space="preserve"> tab</w:t>
      </w:r>
      <w:ins w:id="199" w:author="Delano, Jake" w:date="2020-12-11T08:18:00Z">
        <w:r w:rsidR="007D6FD6">
          <w:rPr>
            <w:rFonts w:ascii="Arial" w:hAnsi="Arial" w:cs="Arial"/>
          </w:rPr>
          <w:t>.</w:t>
        </w:r>
      </w:ins>
    </w:p>
    <w:p w14:paraId="24C2A98A" w14:textId="148C61C6" w:rsidR="00F27FAC" w:rsidRPr="00F27FAC" w:rsidRDefault="00F27FAC" w:rsidP="00F27FAC">
      <w:pPr>
        <w:jc w:val="center"/>
        <w:rPr>
          <w:ins w:id="200" w:author="Delano, Jake" w:date="2020-12-11T08:18:00Z"/>
          <w:rFonts w:ascii="Arial" w:hAnsi="Arial" w:cs="Arial"/>
          <w:rPrChange w:id="201" w:author="Delano, Jake" w:date="2020-12-11T08:26:00Z">
            <w:rPr>
              <w:ins w:id="202" w:author="Delano, Jake" w:date="2020-12-11T08:18:00Z"/>
            </w:rPr>
          </w:rPrChange>
        </w:rPr>
        <w:pPrChange w:id="203" w:author="Delano, Jake" w:date="2020-12-11T08:26:00Z">
          <w:pPr>
            <w:pStyle w:val="ListParagraph"/>
            <w:numPr>
              <w:ilvl w:val="1"/>
              <w:numId w:val="7"/>
            </w:numPr>
            <w:ind w:left="1440" w:hanging="360"/>
          </w:pPr>
        </w:pPrChange>
      </w:pPr>
      <w:ins w:id="204" w:author="Delano, Jake" w:date="2020-12-11T08:26:00Z">
        <w:r>
          <w:rPr>
            <w:noProof/>
          </w:rPr>
          <w:lastRenderedPageBreak/>
          <w:drawing>
            <wp:inline distT="0" distB="0" distL="0" distR="0" wp14:anchorId="688FB4FB" wp14:editId="7AB4211C">
              <wp:extent cx="4366727" cy="2286000"/>
              <wp:effectExtent l="19050" t="19050" r="15240" b="19050"/>
              <wp:docPr id="10" name="Picture 1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366727" cy="2286000"/>
                      </a:xfrm>
                      <a:prstGeom prst="rect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pic:spPr>
                  </pic:pic>
                </a:graphicData>
              </a:graphic>
            </wp:inline>
          </w:drawing>
        </w:r>
      </w:ins>
    </w:p>
    <w:p w14:paraId="6B7F24BA" w14:textId="77777777" w:rsidR="00F27FAC" w:rsidRPr="00F27FAC" w:rsidRDefault="29910448" w:rsidP="00247AD8">
      <w:pPr>
        <w:pStyle w:val="ListParagraph"/>
        <w:numPr>
          <w:ilvl w:val="1"/>
          <w:numId w:val="7"/>
        </w:numPr>
        <w:rPr>
          <w:ins w:id="205" w:author="Delano, Jake" w:date="2020-12-11T08:27:00Z"/>
          <w:rFonts w:ascii="Arial" w:hAnsi="Arial" w:cs="Arial"/>
          <w:rPrChange w:id="206" w:author="Delano, Jake" w:date="2020-12-11T08:27:00Z">
            <w:rPr>
              <w:ins w:id="207" w:author="Delano, Jake" w:date="2020-12-11T08:27:00Z"/>
              <w:noProof/>
            </w:rPr>
          </w:rPrChange>
        </w:rPr>
      </w:pPr>
      <w:del w:id="208" w:author="Delano, Jake" w:date="2020-12-11T08:18:00Z">
        <w:r w:rsidRPr="04B6937D" w:rsidDel="007D6FD6">
          <w:rPr>
            <w:rFonts w:ascii="Arial" w:hAnsi="Arial" w:cs="Arial"/>
          </w:rPr>
          <w:delText xml:space="preserve"> and a</w:delText>
        </w:r>
      </w:del>
      <w:ins w:id="209" w:author="Delano, Jake" w:date="2020-12-11T08:19:00Z">
        <w:r w:rsidR="007D6FD6">
          <w:rPr>
            <w:rFonts w:ascii="Arial" w:hAnsi="Arial" w:cs="Arial"/>
          </w:rPr>
          <w:t>Double click</w:t>
        </w:r>
      </w:ins>
      <w:del w:id="210" w:author="Delano, Jake" w:date="2020-12-11T08:19:00Z">
        <w:r w:rsidRPr="04B6937D" w:rsidDel="007D6FD6">
          <w:rPr>
            <w:rFonts w:ascii="Arial" w:hAnsi="Arial" w:cs="Arial"/>
          </w:rPr>
          <w:delText xml:space="preserve">dd a value of </w:delText>
        </w:r>
        <w:r w:rsidRPr="04B6937D" w:rsidDel="007D6FD6">
          <w:rPr>
            <w:rFonts w:ascii="Arial" w:hAnsi="Arial" w:cs="Arial"/>
            <w:b/>
            <w:bCs/>
          </w:rPr>
          <w:delText>Rotor-1234</w:delText>
        </w:r>
        <w:r w:rsidRPr="04B6937D" w:rsidDel="007D6FD6">
          <w:rPr>
            <w:rFonts w:ascii="Arial" w:hAnsi="Arial" w:cs="Arial"/>
          </w:rPr>
          <w:delText xml:space="preserve"> for</w:delText>
        </w:r>
      </w:del>
      <w:r w:rsidRPr="04B6937D">
        <w:rPr>
          <w:rFonts w:ascii="Arial" w:hAnsi="Arial" w:cs="Arial"/>
        </w:rPr>
        <w:t xml:space="preserve"> the </w:t>
      </w:r>
      <w:proofErr w:type="spellStart"/>
      <w:r w:rsidRPr="04B6937D">
        <w:rPr>
          <w:rFonts w:ascii="Arial" w:hAnsi="Arial" w:cs="Arial"/>
          <w:b/>
          <w:bCs/>
        </w:rPr>
        <w:t>partNumber</w:t>
      </w:r>
      <w:proofErr w:type="spellEnd"/>
      <w:r w:rsidRPr="04B6937D">
        <w:rPr>
          <w:rFonts w:ascii="Arial" w:hAnsi="Arial" w:cs="Arial"/>
        </w:rPr>
        <w:t xml:space="preserve"> attribute</w:t>
      </w:r>
      <w:ins w:id="211" w:author="Delano, Jake" w:date="2020-12-11T08:19:00Z">
        <w:r w:rsidR="007D6FD6">
          <w:rPr>
            <w:rFonts w:ascii="Arial" w:hAnsi="Arial" w:cs="Arial"/>
          </w:rPr>
          <w:t xml:space="preserve"> </w:t>
        </w:r>
        <w:r w:rsidR="00AF3938">
          <w:rPr>
            <w:rFonts w:ascii="Arial" w:hAnsi="Arial" w:cs="Arial"/>
          </w:rPr>
          <w:t xml:space="preserve">in the </w:t>
        </w:r>
        <w:r w:rsidR="00AF3938">
          <w:rPr>
            <w:rFonts w:ascii="Arial" w:hAnsi="Arial" w:cs="Arial"/>
            <w:b/>
            <w:bCs/>
          </w:rPr>
          <w:t xml:space="preserve">Attributes </w:t>
        </w:r>
        <w:r w:rsidR="00AF3938">
          <w:rPr>
            <w:rFonts w:ascii="Arial" w:hAnsi="Arial" w:cs="Arial"/>
          </w:rPr>
          <w:t xml:space="preserve">tab, which has now </w:t>
        </w:r>
      </w:ins>
      <w:ins w:id="212" w:author="Delano, Jake" w:date="2020-12-11T08:21:00Z">
        <w:r w:rsidR="00061AE5">
          <w:rPr>
            <w:rFonts w:ascii="Arial" w:hAnsi="Arial" w:cs="Arial"/>
          </w:rPr>
          <w:t xml:space="preserve">changed its header to </w:t>
        </w:r>
      </w:ins>
      <w:ins w:id="213" w:author="Delano, Jake" w:date="2020-12-11T08:20:00Z">
        <w:r w:rsidR="00F46EED">
          <w:rPr>
            <w:rFonts w:ascii="Arial" w:hAnsi="Arial" w:cs="Arial"/>
            <w:b/>
            <w:bCs/>
          </w:rPr>
          <w:t>ROTOR.</w:t>
        </w:r>
        <w:r w:rsidR="00F46EED" w:rsidRPr="00CF34AC">
          <w:rPr>
            <w:rFonts w:ascii="Arial" w:hAnsi="Arial" w:cs="Arial"/>
            <w:b/>
            <w:bCs/>
          </w:rPr>
          <w:t>PRT</w:t>
        </w:r>
        <w:r w:rsidR="00F46EED">
          <w:rPr>
            <w:rFonts w:ascii="Arial" w:hAnsi="Arial" w:cs="Arial"/>
            <w:b/>
            <w:bCs/>
          </w:rPr>
          <w:t xml:space="preserve"> </w:t>
        </w:r>
        <w:r w:rsidR="00F46EED">
          <w:rPr>
            <w:rFonts w:ascii="Arial" w:hAnsi="Arial" w:cs="Arial"/>
          </w:rPr>
          <w:t>to reflect the selected part</w:t>
        </w:r>
        <w:r w:rsidR="009A718A">
          <w:rPr>
            <w:rFonts w:ascii="Arial" w:hAnsi="Arial" w:cs="Arial"/>
          </w:rPr>
          <w:t>.</w:t>
        </w:r>
      </w:ins>
      <w:ins w:id="214" w:author="Delano, Jake" w:date="2020-12-11T08:26:00Z">
        <w:r w:rsidR="00F27FAC">
          <w:rPr>
            <w:rFonts w:ascii="Arial" w:hAnsi="Arial" w:cs="Arial"/>
          </w:rPr>
          <w:t xml:space="preserve"> This will open the </w:t>
        </w:r>
        <w:r w:rsidR="00F27FAC">
          <w:rPr>
            <w:rFonts w:ascii="Arial" w:hAnsi="Arial" w:cs="Arial"/>
            <w:b/>
            <w:bCs/>
          </w:rPr>
          <w:t>Attribute Detail</w:t>
        </w:r>
        <w:r w:rsidR="00F27FAC">
          <w:rPr>
            <w:rFonts w:ascii="Arial" w:hAnsi="Arial" w:cs="Arial"/>
          </w:rPr>
          <w:t xml:space="preserve"> window</w:t>
        </w:r>
      </w:ins>
      <w:ins w:id="215" w:author="Delano, Jake" w:date="2020-12-11T08:27:00Z">
        <w:r w:rsidR="00F27FAC">
          <w:rPr>
            <w:rFonts w:ascii="Arial" w:hAnsi="Arial" w:cs="Arial"/>
          </w:rPr>
          <w:t>.</w:t>
        </w:r>
        <w:r w:rsidR="00F27FAC" w:rsidRPr="00F27FAC">
          <w:rPr>
            <w:noProof/>
          </w:rPr>
          <w:t xml:space="preserve"> </w:t>
        </w:r>
      </w:ins>
    </w:p>
    <w:p w14:paraId="3388F0B3" w14:textId="07B0F02E" w:rsidR="009A718A" w:rsidRPr="00CF34AC" w:rsidRDefault="00F27FAC" w:rsidP="00F27FAC">
      <w:pPr>
        <w:jc w:val="center"/>
        <w:rPr>
          <w:ins w:id="216" w:author="Delano, Jake" w:date="2020-12-11T08:20:00Z"/>
          <w:rFonts w:ascii="Arial" w:hAnsi="Arial" w:cs="Arial"/>
        </w:rPr>
        <w:pPrChange w:id="217" w:author="Delano, Jake" w:date="2020-12-11T08:27:00Z">
          <w:pPr>
            <w:pStyle w:val="ListParagraph"/>
            <w:numPr>
              <w:ilvl w:val="1"/>
              <w:numId w:val="7"/>
            </w:numPr>
            <w:ind w:left="1440" w:hanging="360"/>
          </w:pPr>
        </w:pPrChange>
      </w:pPr>
      <w:moveToRangeStart w:id="218" w:author="Delano, Jake" w:date="2020-12-11T08:27:00Z" w:name="move58567644"/>
      <w:moveTo w:id="219" w:author="Delano, Jake" w:date="2020-12-11T08:27:00Z">
        <w:r>
          <w:rPr>
            <w:noProof/>
          </w:rPr>
          <w:drawing>
            <wp:inline distT="0" distB="0" distL="0" distR="0" wp14:anchorId="0BC8E2C2" wp14:editId="2A32AAB3">
              <wp:extent cx="4800599" cy="1600200"/>
              <wp:effectExtent l="19050" t="19050" r="19685" b="19050"/>
              <wp:docPr id="11" name="Picture 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4"/>
                      <pic:cNvPicPr/>
                    </pic:nvPicPr>
                    <pic:blipFill>
                      <a:blip r:embed="rId2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800599" cy="1600200"/>
                      </a:xfrm>
                      <a:prstGeom prst="rect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pic:spPr>
                  </pic:pic>
                </a:graphicData>
              </a:graphic>
            </wp:inline>
          </w:drawing>
        </w:r>
      </w:moveTo>
      <w:moveToRangeEnd w:id="218"/>
    </w:p>
    <w:p w14:paraId="51883B72" w14:textId="70715E53" w:rsidR="00247AD8" w:rsidRDefault="00356417" w:rsidP="00247AD8">
      <w:pPr>
        <w:pStyle w:val="ListParagraph"/>
        <w:numPr>
          <w:ilvl w:val="1"/>
          <w:numId w:val="7"/>
        </w:numPr>
        <w:rPr>
          <w:ins w:id="220" w:author="Delano, Jake" w:date="2020-12-11T08:28:00Z"/>
          <w:rFonts w:ascii="Arial" w:hAnsi="Arial" w:cs="Arial"/>
        </w:rPr>
      </w:pPr>
      <w:ins w:id="221" w:author="Delano, Jake" w:date="2020-12-11T08:27:00Z">
        <w:r>
          <w:rPr>
            <w:rFonts w:ascii="Arial" w:hAnsi="Arial" w:cs="Arial"/>
          </w:rPr>
          <w:t>Add a</w:t>
        </w:r>
      </w:ins>
      <w:ins w:id="222" w:author="Delano, Jake" w:date="2020-12-11T08:19:00Z">
        <w:r w:rsidR="007D6FD6" w:rsidRPr="04B6937D">
          <w:rPr>
            <w:rFonts w:ascii="Arial" w:hAnsi="Arial" w:cs="Arial"/>
          </w:rPr>
          <w:t xml:space="preserve"> value of </w:t>
        </w:r>
        <w:r w:rsidR="007D6FD6" w:rsidRPr="04B6937D">
          <w:rPr>
            <w:rFonts w:ascii="Arial" w:hAnsi="Arial" w:cs="Arial"/>
            <w:b/>
            <w:bCs/>
          </w:rPr>
          <w:t>Rotor-1234</w:t>
        </w:r>
      </w:ins>
      <w:ins w:id="223" w:author="Delano, Jake" w:date="2020-12-11T08:27:00Z">
        <w:r>
          <w:rPr>
            <w:rFonts w:ascii="Arial" w:hAnsi="Arial" w:cs="Arial"/>
            <w:b/>
            <w:bCs/>
          </w:rPr>
          <w:t xml:space="preserve"> </w:t>
        </w:r>
        <w:r>
          <w:rPr>
            <w:rFonts w:ascii="Arial" w:hAnsi="Arial" w:cs="Arial"/>
          </w:rPr>
          <w:t xml:space="preserve">into the </w:t>
        </w:r>
        <w:r>
          <w:rPr>
            <w:rFonts w:ascii="Arial" w:hAnsi="Arial" w:cs="Arial"/>
            <w:b/>
            <w:bCs/>
          </w:rPr>
          <w:t>Value</w:t>
        </w:r>
        <w:r>
          <w:rPr>
            <w:rFonts w:ascii="Arial" w:hAnsi="Arial" w:cs="Arial"/>
          </w:rPr>
          <w:t xml:space="preserve"> box</w:t>
        </w:r>
      </w:ins>
      <w:r w:rsidR="29910448" w:rsidRPr="04B6937D">
        <w:rPr>
          <w:rFonts w:ascii="Arial" w:hAnsi="Arial" w:cs="Arial"/>
        </w:rPr>
        <w:t xml:space="preserve">. </w:t>
      </w:r>
      <w:del w:id="224" w:author="Delano, Jake" w:date="2020-12-11T08:31:00Z">
        <w:r w:rsidR="29910448" w:rsidRPr="04B6937D" w:rsidDel="003627F8">
          <w:rPr>
            <w:rFonts w:ascii="Arial" w:hAnsi="Arial" w:cs="Arial"/>
          </w:rPr>
          <w:delText xml:space="preserve">For the same part under the </w:delText>
        </w:r>
        <w:r w:rsidR="29910448" w:rsidRPr="04B6937D" w:rsidDel="003627F8">
          <w:rPr>
            <w:rFonts w:ascii="Arial" w:hAnsi="Arial" w:cs="Arial"/>
            <w:b/>
            <w:bCs/>
          </w:rPr>
          <w:delText>Illustration</w:delText>
        </w:r>
        <w:r w:rsidR="29910448" w:rsidRPr="04B6937D" w:rsidDel="003627F8">
          <w:rPr>
            <w:rFonts w:ascii="Arial" w:hAnsi="Arial" w:cs="Arial"/>
          </w:rPr>
          <w:delText xml:space="preserve"> attribute, add a value of </w:delText>
        </w:r>
        <w:r w:rsidR="29910448" w:rsidRPr="04B6937D" w:rsidDel="003627F8">
          <w:rPr>
            <w:rFonts w:ascii="Arial" w:hAnsi="Arial" w:cs="Arial"/>
            <w:b/>
            <w:bCs/>
          </w:rPr>
          <w:delText>fig1-rotorFL</w:delText>
        </w:r>
        <w:r w:rsidR="29910448" w:rsidRPr="04B6937D" w:rsidDel="003627F8">
          <w:rPr>
            <w:rFonts w:ascii="Arial" w:hAnsi="Arial" w:cs="Arial"/>
          </w:rPr>
          <w:delText>. These attributes will be used in the accompanying Vuforia Studio experience.</w:delText>
        </w:r>
      </w:del>
    </w:p>
    <w:p w14:paraId="2BFA3C61" w14:textId="5CD37974" w:rsidR="00F0335F" w:rsidRPr="00F0335F" w:rsidRDefault="00F0335F" w:rsidP="00F0335F">
      <w:pPr>
        <w:jc w:val="center"/>
        <w:rPr>
          <w:rFonts w:ascii="Arial" w:hAnsi="Arial" w:cs="Arial"/>
          <w:rPrChange w:id="225" w:author="Delano, Jake" w:date="2020-12-11T08:28:00Z">
            <w:rPr/>
          </w:rPrChange>
        </w:rPr>
        <w:pPrChange w:id="226" w:author="Delano, Jake" w:date="2020-12-11T08:28:00Z">
          <w:pPr>
            <w:pStyle w:val="ListParagraph"/>
            <w:numPr>
              <w:ilvl w:val="1"/>
              <w:numId w:val="7"/>
            </w:numPr>
            <w:ind w:left="1440" w:hanging="360"/>
          </w:pPr>
        </w:pPrChange>
      </w:pPr>
      <w:ins w:id="227" w:author="Delano, Jake" w:date="2020-12-11T08:28:00Z">
        <w:r>
          <w:rPr>
            <w:noProof/>
          </w:rPr>
          <w:drawing>
            <wp:inline distT="0" distB="0" distL="0" distR="0" wp14:anchorId="37E74E34" wp14:editId="38556FC2">
              <wp:extent cx="4800600" cy="1600200"/>
              <wp:effectExtent l="19050" t="19050" r="19050" b="19050"/>
              <wp:docPr id="17" name="Picture 1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800600" cy="1600200"/>
                      </a:xfrm>
                      <a:prstGeom prst="rect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pic:spPr>
                  </pic:pic>
                </a:graphicData>
              </a:graphic>
            </wp:inline>
          </w:drawing>
        </w:r>
      </w:ins>
    </w:p>
    <w:p w14:paraId="552AAC5B" w14:textId="11D55CAE" w:rsidR="003627F8" w:rsidRDefault="003627F8" w:rsidP="00247AD8">
      <w:pPr>
        <w:pStyle w:val="ListParagraph"/>
        <w:numPr>
          <w:ilvl w:val="1"/>
          <w:numId w:val="7"/>
        </w:numPr>
        <w:rPr>
          <w:ins w:id="228" w:author="Delano, Jake" w:date="2020-12-11T08:31:00Z"/>
          <w:rFonts w:ascii="Arial" w:hAnsi="Arial" w:cs="Arial"/>
        </w:rPr>
      </w:pPr>
      <w:ins w:id="229" w:author="Delano, Jake" w:date="2020-12-11T08:31:00Z">
        <w:r w:rsidRPr="04B6937D">
          <w:rPr>
            <w:rFonts w:ascii="Arial" w:hAnsi="Arial" w:cs="Arial"/>
          </w:rPr>
          <w:t xml:space="preserve">For the same part under the </w:t>
        </w:r>
        <w:r w:rsidRPr="04B6937D">
          <w:rPr>
            <w:rFonts w:ascii="Arial" w:hAnsi="Arial" w:cs="Arial"/>
            <w:b/>
            <w:bCs/>
          </w:rPr>
          <w:t>Illustration</w:t>
        </w:r>
        <w:r w:rsidRPr="04B6937D">
          <w:rPr>
            <w:rFonts w:ascii="Arial" w:hAnsi="Arial" w:cs="Arial"/>
          </w:rPr>
          <w:t xml:space="preserve"> attribute, add a value of </w:t>
        </w:r>
        <w:r w:rsidRPr="04B6937D">
          <w:rPr>
            <w:rFonts w:ascii="Arial" w:hAnsi="Arial" w:cs="Arial"/>
            <w:b/>
            <w:bCs/>
          </w:rPr>
          <w:t>fig1-rotorFL</w:t>
        </w:r>
        <w:r w:rsidRPr="04B6937D">
          <w:rPr>
            <w:rFonts w:ascii="Arial" w:hAnsi="Arial" w:cs="Arial"/>
          </w:rPr>
          <w:t>. These attributes will be used in the accompanying Vuforia Studio experience.</w:t>
        </w:r>
      </w:ins>
    </w:p>
    <w:p w14:paraId="415146B1" w14:textId="1F7DC23F" w:rsidR="008B4C87" w:rsidRPr="008B4C87" w:rsidRDefault="008B4C87" w:rsidP="008B4C87">
      <w:pPr>
        <w:jc w:val="center"/>
        <w:rPr>
          <w:ins w:id="230" w:author="Delano, Jake" w:date="2020-12-11T08:31:00Z"/>
          <w:rFonts w:ascii="Arial" w:hAnsi="Arial" w:cs="Arial"/>
          <w:rPrChange w:id="231" w:author="Delano, Jake" w:date="2020-12-11T08:31:00Z">
            <w:rPr>
              <w:ins w:id="232" w:author="Delano, Jake" w:date="2020-12-11T08:31:00Z"/>
            </w:rPr>
          </w:rPrChange>
        </w:rPr>
        <w:pPrChange w:id="233" w:author="Delano, Jake" w:date="2020-12-11T08:31:00Z">
          <w:pPr>
            <w:pStyle w:val="ListParagraph"/>
            <w:numPr>
              <w:ilvl w:val="1"/>
              <w:numId w:val="7"/>
            </w:numPr>
            <w:ind w:left="1440" w:hanging="360"/>
          </w:pPr>
        </w:pPrChange>
      </w:pPr>
      <w:ins w:id="234" w:author="Delano, Jake" w:date="2020-12-11T08:31:00Z">
        <w:r>
          <w:rPr>
            <w:noProof/>
          </w:rPr>
          <w:lastRenderedPageBreak/>
          <w:drawing>
            <wp:inline distT="0" distB="0" distL="0" distR="0" wp14:anchorId="3691AFF9" wp14:editId="760A3A6C">
              <wp:extent cx="4800600" cy="1600200"/>
              <wp:effectExtent l="19050" t="19050" r="19050" b="19050"/>
              <wp:docPr id="18" name="Picture 1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800600" cy="1600200"/>
                      </a:xfrm>
                      <a:prstGeom prst="rect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pic:spPr>
                  </pic:pic>
                </a:graphicData>
              </a:graphic>
            </wp:inline>
          </w:drawing>
        </w:r>
      </w:ins>
    </w:p>
    <w:p w14:paraId="725D7062" w14:textId="0E4BC3D1" w:rsidR="00247AD8" w:rsidRPr="00073359" w:rsidRDefault="00247AD8" w:rsidP="00247AD8">
      <w:pPr>
        <w:pStyle w:val="ListParagraph"/>
        <w:numPr>
          <w:ilvl w:val="1"/>
          <w:numId w:val="7"/>
        </w:numPr>
        <w:rPr>
          <w:ins w:id="235" w:author="Delano, Jake" w:date="2020-12-11T08:33:00Z"/>
          <w:rFonts w:ascii="Arial" w:hAnsi="Arial" w:cs="Arial"/>
          <w:rPrChange w:id="236" w:author="Delano, Jake" w:date="2020-12-11T08:33:00Z">
            <w:rPr>
              <w:ins w:id="237" w:author="Delano, Jake" w:date="2020-12-11T08:33:00Z"/>
              <w:rFonts w:ascii="Arial" w:hAnsi="Arial" w:cs="Arial"/>
              <w:b/>
              <w:bCs/>
            </w:rPr>
          </w:rPrChange>
        </w:rPr>
      </w:pPr>
      <w:r>
        <w:rPr>
          <w:rFonts w:ascii="Arial" w:hAnsi="Arial" w:cs="Arial"/>
        </w:rPr>
        <w:t xml:space="preserve">For the </w:t>
      </w:r>
      <w:r>
        <w:rPr>
          <w:rFonts w:ascii="Arial" w:hAnsi="Arial" w:cs="Arial"/>
          <w:b/>
          <w:bCs/>
        </w:rPr>
        <w:t>MOTOR.PRT</w:t>
      </w:r>
      <w:r>
        <w:rPr>
          <w:rFonts w:ascii="Arial" w:hAnsi="Arial" w:cs="Arial"/>
        </w:rPr>
        <w:t xml:space="preserve"> part in the same assembly, add a value of </w:t>
      </w:r>
      <w:r>
        <w:rPr>
          <w:rFonts w:ascii="Arial" w:hAnsi="Arial" w:cs="Arial"/>
          <w:b/>
          <w:bCs/>
        </w:rPr>
        <w:t>Motor-5678</w:t>
      </w:r>
      <w:r>
        <w:rPr>
          <w:rFonts w:ascii="Arial" w:hAnsi="Arial" w:cs="Arial"/>
        </w:rPr>
        <w:t xml:space="preserve"> for the </w:t>
      </w:r>
      <w:proofErr w:type="spellStart"/>
      <w:r>
        <w:rPr>
          <w:rFonts w:ascii="Arial" w:hAnsi="Arial" w:cs="Arial"/>
          <w:b/>
          <w:bCs/>
        </w:rPr>
        <w:t>partNumber</w:t>
      </w:r>
      <w:proofErr w:type="spellEnd"/>
      <w:r>
        <w:rPr>
          <w:rFonts w:ascii="Arial" w:hAnsi="Arial" w:cs="Arial"/>
        </w:rPr>
        <w:t xml:space="preserve"> and </w:t>
      </w:r>
      <w:r>
        <w:rPr>
          <w:rFonts w:ascii="Arial" w:hAnsi="Arial" w:cs="Arial"/>
          <w:b/>
          <w:bCs/>
        </w:rPr>
        <w:t xml:space="preserve">fig1-rotorFL </w:t>
      </w:r>
      <w:r>
        <w:rPr>
          <w:rFonts w:ascii="Arial" w:hAnsi="Arial" w:cs="Arial"/>
        </w:rPr>
        <w:t xml:space="preserve">for </w:t>
      </w:r>
      <w:r>
        <w:rPr>
          <w:rFonts w:ascii="Arial" w:hAnsi="Arial" w:cs="Arial"/>
          <w:b/>
          <w:bCs/>
        </w:rPr>
        <w:t>Illustration</w:t>
      </w:r>
      <w:r>
        <w:rPr>
          <w:rFonts w:ascii="Arial" w:hAnsi="Arial" w:cs="Arial"/>
        </w:rPr>
        <w:t xml:space="preserve">. In this case, a different part is being used, but since it is part of the same illustration sequence, it will share a similar property with </w:t>
      </w:r>
      <w:r>
        <w:rPr>
          <w:rFonts w:ascii="Arial" w:hAnsi="Arial" w:cs="Arial"/>
          <w:b/>
          <w:bCs/>
        </w:rPr>
        <w:t>ROTOR.PRT</w:t>
      </w:r>
    </w:p>
    <w:p w14:paraId="0BA3EF5D" w14:textId="12FE18C4" w:rsidR="00073359" w:rsidRPr="00073359" w:rsidRDefault="00073359" w:rsidP="00073359">
      <w:pPr>
        <w:jc w:val="center"/>
        <w:rPr>
          <w:rFonts w:ascii="Arial" w:hAnsi="Arial" w:cs="Arial"/>
          <w:rPrChange w:id="238" w:author="Delano, Jake" w:date="2020-12-11T08:33:00Z">
            <w:rPr/>
          </w:rPrChange>
        </w:rPr>
        <w:pPrChange w:id="239" w:author="Delano, Jake" w:date="2020-12-11T08:33:00Z">
          <w:pPr>
            <w:pStyle w:val="ListParagraph"/>
            <w:numPr>
              <w:ilvl w:val="1"/>
              <w:numId w:val="7"/>
            </w:numPr>
            <w:ind w:left="1440" w:hanging="360"/>
          </w:pPr>
        </w:pPrChange>
      </w:pPr>
      <w:ins w:id="240" w:author="Delano, Jake" w:date="2020-12-11T08:33:00Z">
        <w:r>
          <w:rPr>
            <w:noProof/>
          </w:rPr>
          <w:drawing>
            <wp:inline distT="0" distB="0" distL="0" distR="0" wp14:anchorId="3908D7B8" wp14:editId="5467C8EC">
              <wp:extent cx="5240072" cy="2743200"/>
              <wp:effectExtent l="19050" t="19050" r="17780" b="19050"/>
              <wp:docPr id="19" name="Picture 1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40072" cy="2743200"/>
                      </a:xfrm>
                      <a:prstGeom prst="rect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pic:spPr>
                  </pic:pic>
                </a:graphicData>
              </a:graphic>
            </wp:inline>
          </w:drawing>
        </w:r>
      </w:ins>
    </w:p>
    <w:p w14:paraId="79B69470" w14:textId="1AD8D56D" w:rsidR="00247AD8" w:rsidRPr="00247AD8" w:rsidRDefault="29910448" w:rsidP="00247AD8">
      <w:pPr>
        <w:pStyle w:val="ListParagraph"/>
        <w:numPr>
          <w:ilvl w:val="1"/>
          <w:numId w:val="7"/>
        </w:numPr>
        <w:rPr>
          <w:rFonts w:ascii="Arial" w:hAnsi="Arial" w:cs="Arial"/>
        </w:rPr>
      </w:pPr>
      <w:r w:rsidRPr="04B6937D">
        <w:rPr>
          <w:rFonts w:ascii="Arial" w:hAnsi="Arial" w:cs="Arial"/>
        </w:rPr>
        <w:t>If there were another figure created to illustrate the front right rotor being taken</w:t>
      </w:r>
      <w:ins w:id="241" w:author="Delano, Jake" w:date="2020-12-11T08:33:00Z">
        <w:r w:rsidR="00637CFA">
          <w:rPr>
            <w:rFonts w:ascii="Arial" w:hAnsi="Arial" w:cs="Arial"/>
          </w:rPr>
          <w:t xml:space="preserve"> off</w:t>
        </w:r>
      </w:ins>
      <w:r w:rsidRPr="04B6937D">
        <w:rPr>
          <w:rFonts w:ascii="Arial" w:hAnsi="Arial" w:cs="Arial"/>
        </w:rPr>
        <w:t xml:space="preserve"> </w:t>
      </w:r>
      <w:del w:id="242" w:author="Delano, Jake" w:date="2020-12-11T08:33:00Z">
        <w:r w:rsidRPr="04B6937D" w:rsidDel="00637CFA">
          <w:rPr>
            <w:rFonts w:ascii="Arial" w:hAnsi="Arial" w:cs="Arial"/>
          </w:rPr>
          <w:delText>through the process</w:delText>
        </w:r>
      </w:del>
      <w:r w:rsidRPr="04B6937D">
        <w:rPr>
          <w:rFonts w:ascii="Arial" w:hAnsi="Arial" w:cs="Arial"/>
        </w:rPr>
        <w:t xml:space="preserve">, the </w:t>
      </w:r>
      <w:r w:rsidRPr="04B6937D">
        <w:rPr>
          <w:rFonts w:ascii="Arial" w:hAnsi="Arial" w:cs="Arial"/>
          <w:b/>
          <w:bCs/>
        </w:rPr>
        <w:t>ROTOR.PRT</w:t>
      </w:r>
      <w:r w:rsidRPr="04B6937D">
        <w:rPr>
          <w:rFonts w:ascii="Arial" w:hAnsi="Arial" w:cs="Arial"/>
        </w:rPr>
        <w:t xml:space="preserve"> part in the </w:t>
      </w:r>
      <w:proofErr w:type="spellStart"/>
      <w:r w:rsidRPr="04B6937D">
        <w:rPr>
          <w:rFonts w:ascii="Arial" w:hAnsi="Arial" w:cs="Arial"/>
          <w:b/>
          <w:bCs/>
        </w:rPr>
        <w:t>frontright</w:t>
      </w:r>
      <w:proofErr w:type="spellEnd"/>
      <w:r w:rsidRPr="04B6937D">
        <w:rPr>
          <w:rFonts w:ascii="Arial" w:hAnsi="Arial" w:cs="Arial"/>
        </w:rPr>
        <w:t xml:space="preserve"> assembly would have a </w:t>
      </w:r>
      <w:proofErr w:type="spellStart"/>
      <w:r w:rsidRPr="04B6937D">
        <w:rPr>
          <w:rFonts w:ascii="Arial" w:hAnsi="Arial" w:cs="Arial"/>
          <w:b/>
          <w:bCs/>
        </w:rPr>
        <w:t>partNumber</w:t>
      </w:r>
      <w:proofErr w:type="spellEnd"/>
      <w:r w:rsidRPr="04B6937D">
        <w:rPr>
          <w:rFonts w:ascii="Arial" w:hAnsi="Arial" w:cs="Arial"/>
        </w:rPr>
        <w:t xml:space="preserve"> of </w:t>
      </w:r>
      <w:r w:rsidRPr="04B6937D">
        <w:rPr>
          <w:rFonts w:ascii="Arial" w:hAnsi="Arial" w:cs="Arial"/>
          <w:b/>
          <w:bCs/>
        </w:rPr>
        <w:t>Rotor-1234</w:t>
      </w:r>
      <w:r w:rsidRPr="04B6937D">
        <w:rPr>
          <w:rFonts w:ascii="Arial" w:hAnsi="Arial" w:cs="Arial"/>
        </w:rPr>
        <w:t xml:space="preserve">, just like the other rotor since they are the same CAD part, but would have an </w:t>
      </w:r>
      <w:r w:rsidRPr="04B6937D">
        <w:rPr>
          <w:rFonts w:ascii="Arial" w:hAnsi="Arial" w:cs="Arial"/>
          <w:b/>
          <w:bCs/>
        </w:rPr>
        <w:t>Illustration</w:t>
      </w:r>
      <w:r w:rsidRPr="04B6937D">
        <w:rPr>
          <w:rFonts w:ascii="Arial" w:hAnsi="Arial" w:cs="Arial"/>
        </w:rPr>
        <w:t xml:space="preserve"> attribute of </w:t>
      </w:r>
      <w:del w:id="243" w:author="Delano, Jake" w:date="2020-12-11T08:33:00Z">
        <w:r w:rsidRPr="04B6937D" w:rsidDel="001C2248">
          <w:rPr>
            <w:rFonts w:ascii="Arial" w:hAnsi="Arial" w:cs="Arial"/>
          </w:rPr>
          <w:delText xml:space="preserve">something like </w:delText>
        </w:r>
      </w:del>
      <w:r w:rsidRPr="04B6937D">
        <w:rPr>
          <w:rFonts w:ascii="Arial" w:hAnsi="Arial" w:cs="Arial"/>
          <w:b/>
          <w:bCs/>
        </w:rPr>
        <w:t>fig2-rotorFR</w:t>
      </w:r>
      <w:r w:rsidRPr="04B6937D">
        <w:rPr>
          <w:rFonts w:ascii="Arial" w:hAnsi="Arial" w:cs="Arial"/>
        </w:rPr>
        <w:t xml:space="preserve"> since it is part of a different sequence</w:t>
      </w:r>
      <w:ins w:id="244" w:author="Delano, Jake" w:date="2020-12-11T08:33:00Z">
        <w:r w:rsidR="001C2248">
          <w:rPr>
            <w:rFonts w:ascii="Arial" w:hAnsi="Arial" w:cs="Arial"/>
          </w:rPr>
          <w:t>.</w:t>
        </w:r>
      </w:ins>
    </w:p>
    <w:p w14:paraId="12F41FA9" w14:textId="1FF008B7" w:rsidR="00247AD8" w:rsidRDefault="29910448" w:rsidP="00247AD8">
      <w:pPr>
        <w:pStyle w:val="ListParagraph"/>
        <w:numPr>
          <w:ilvl w:val="0"/>
          <w:numId w:val="7"/>
        </w:numPr>
        <w:rPr>
          <w:rFonts w:ascii="Arial" w:hAnsi="Arial" w:cs="Arial"/>
        </w:rPr>
      </w:pPr>
      <w:r w:rsidRPr="7C0A36C3">
        <w:rPr>
          <w:rFonts w:ascii="Arial" w:hAnsi="Arial" w:cs="Arial"/>
        </w:rPr>
        <w:t xml:space="preserve">After adding </w:t>
      </w:r>
      <w:del w:id="245" w:author="Zupfer, Amanda" w:date="2020-12-09T22:11:00Z">
        <w:r w:rsidRPr="7C0A36C3" w:rsidDel="00247AD8">
          <w:rPr>
            <w:rFonts w:ascii="Arial" w:hAnsi="Arial" w:cs="Arial"/>
          </w:rPr>
          <w:delText xml:space="preserve">in </w:delText>
        </w:r>
      </w:del>
      <w:r w:rsidRPr="7C0A36C3">
        <w:rPr>
          <w:rFonts w:ascii="Arial" w:hAnsi="Arial" w:cs="Arial"/>
        </w:rPr>
        <w:t>the attributes, the Attributes tab should look like the one below</w:t>
      </w:r>
      <w:ins w:id="246" w:author="Zupfer, Amanda" w:date="2020-12-09T22:01:00Z">
        <w:r w:rsidR="4DCFB18D" w:rsidRPr="7C0A36C3">
          <w:rPr>
            <w:rFonts w:ascii="Arial" w:hAnsi="Arial" w:cs="Arial"/>
          </w:rPr>
          <w:t>:</w:t>
        </w:r>
      </w:ins>
    </w:p>
    <w:p w14:paraId="14A54B6D" w14:textId="5A192D85" w:rsidR="00247AD8" w:rsidRPr="00247AD8" w:rsidRDefault="00247AD8" w:rsidP="00247AD8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8C9A357" wp14:editId="2A8C0E9C">
            <wp:extent cx="4640982" cy="1729890"/>
            <wp:effectExtent l="19050" t="19050" r="26670" b="2286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1729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242B84" w14:textId="477E4B94" w:rsidR="00247AD8" w:rsidRPr="00522426" w:rsidRDefault="7BE01C93" w:rsidP="00247AD8">
      <w:pPr>
        <w:pStyle w:val="ListParagraph"/>
        <w:numPr>
          <w:ilvl w:val="0"/>
          <w:numId w:val="7"/>
        </w:numPr>
        <w:rPr>
          <w:rFonts w:ascii="Arial" w:hAnsi="Arial" w:cs="Arial"/>
        </w:rPr>
      </w:pPr>
      <w:ins w:id="247" w:author="Zupfer, Amanda" w:date="2020-12-09T22:43:00Z">
        <w:r w:rsidRPr="04B6937D">
          <w:rPr>
            <w:rFonts w:ascii="Arial" w:hAnsi="Arial" w:cs="Arial"/>
          </w:rPr>
          <w:t>Your new a</w:t>
        </w:r>
      </w:ins>
      <w:del w:id="248" w:author="Zupfer, Amanda" w:date="2020-12-09T22:43:00Z">
        <w:r w:rsidR="00247AD8" w:rsidRPr="04B6937D" w:rsidDel="29910448">
          <w:rPr>
            <w:rFonts w:ascii="Arial" w:hAnsi="Arial" w:cs="Arial"/>
          </w:rPr>
          <w:delText>A</w:delText>
        </w:r>
      </w:del>
      <w:r w:rsidR="29910448" w:rsidRPr="04B6937D">
        <w:rPr>
          <w:rFonts w:ascii="Arial" w:hAnsi="Arial" w:cs="Arial"/>
        </w:rPr>
        <w:t xml:space="preserve">ttributes have now been added to a part! Continue this process for each of the parts in the model listed in </w:t>
      </w:r>
      <w:r w:rsidR="29910448" w:rsidRPr="04B6937D">
        <w:rPr>
          <w:rStyle w:val="Hyperlink"/>
          <w:rFonts w:ascii="Arial" w:hAnsi="Arial" w:cs="Arial"/>
          <w:b/>
          <w:bCs/>
        </w:rPr>
        <w:t>Appendix 1</w:t>
      </w:r>
      <w:r w:rsidR="29910448" w:rsidRPr="04B6937D">
        <w:rPr>
          <w:rFonts w:ascii="Arial" w:hAnsi="Arial" w:cs="Arial"/>
        </w:rPr>
        <w:t xml:space="preserve"> below. If a part is not part of an animation in the design, then it will not have a value for the </w:t>
      </w:r>
      <w:r w:rsidR="29910448" w:rsidRPr="04B6937D">
        <w:rPr>
          <w:rFonts w:ascii="Arial" w:hAnsi="Arial" w:cs="Arial"/>
          <w:b/>
          <w:bCs/>
        </w:rPr>
        <w:t>Illustration</w:t>
      </w:r>
      <w:r w:rsidR="29910448" w:rsidRPr="04B6937D">
        <w:rPr>
          <w:rFonts w:ascii="Arial" w:hAnsi="Arial" w:cs="Arial"/>
        </w:rPr>
        <w:t xml:space="preserve"> property.</w:t>
      </w:r>
    </w:p>
    <w:p w14:paraId="07984562" w14:textId="77777777" w:rsidR="00247AD8" w:rsidRDefault="00247AD8" w:rsidP="00247AD8">
      <w:pPr>
        <w:pStyle w:val="ListParagraph"/>
        <w:numPr>
          <w:ilvl w:val="0"/>
          <w:numId w:val="7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To close out of the </w:t>
      </w:r>
      <w:r>
        <w:rPr>
          <w:rFonts w:ascii="Arial" w:hAnsi="Arial" w:cs="Arial"/>
          <w:b/>
          <w:bCs/>
        </w:rPr>
        <w:t>Edit Structure</w:t>
      </w:r>
      <w:r>
        <w:rPr>
          <w:rFonts w:ascii="Arial" w:hAnsi="Arial" w:cs="Arial"/>
        </w:rPr>
        <w:t xml:space="preserve"> interface, go to the </w:t>
      </w:r>
      <w:r>
        <w:rPr>
          <w:rFonts w:ascii="Arial" w:hAnsi="Arial" w:cs="Arial"/>
          <w:b/>
          <w:bCs/>
        </w:rPr>
        <w:t>Home</w:t>
      </w:r>
      <w:r>
        <w:rPr>
          <w:rFonts w:ascii="Arial" w:hAnsi="Arial" w:cs="Arial"/>
        </w:rPr>
        <w:t xml:space="preserve"> tab in the ribbon and select </w:t>
      </w:r>
      <w:r>
        <w:rPr>
          <w:rFonts w:ascii="Arial" w:hAnsi="Arial" w:cs="Arial"/>
          <w:b/>
          <w:bCs/>
        </w:rPr>
        <w:t>Close Edit</w:t>
      </w:r>
      <w:r>
        <w:rPr>
          <w:rFonts w:ascii="Arial" w:hAnsi="Arial" w:cs="Arial"/>
        </w:rPr>
        <w:t xml:space="preserve"> on the right end of the ribbon</w:t>
      </w:r>
    </w:p>
    <w:p w14:paraId="481957DB" w14:textId="41936C42" w:rsidR="00D270F3" w:rsidRPr="00F943B0" w:rsidRDefault="00091A85" w:rsidP="00254444">
      <w:pPr>
        <w:pStyle w:val="ListParagraph"/>
        <w:numPr>
          <w:ilvl w:val="0"/>
          <w:numId w:val="7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Open the </w:t>
      </w:r>
      <w:r>
        <w:rPr>
          <w:rFonts w:ascii="Arial" w:hAnsi="Arial" w:cs="Arial"/>
          <w:b/>
          <w:bCs/>
        </w:rPr>
        <w:t xml:space="preserve">File </w:t>
      </w:r>
      <w:r>
        <w:rPr>
          <w:rFonts w:ascii="Arial" w:hAnsi="Arial" w:cs="Arial"/>
        </w:rPr>
        <w:t xml:space="preserve">tab and click </w:t>
      </w:r>
      <w:r>
        <w:rPr>
          <w:rFonts w:ascii="Arial" w:hAnsi="Arial" w:cs="Arial"/>
          <w:b/>
          <w:bCs/>
        </w:rPr>
        <w:t>Save</w:t>
      </w:r>
      <w:r>
        <w:rPr>
          <w:rFonts w:ascii="Arial" w:hAnsi="Arial" w:cs="Arial"/>
        </w:rPr>
        <w:t>.</w:t>
      </w:r>
      <w:r w:rsidR="00192763">
        <w:rPr>
          <w:rFonts w:ascii="Arial" w:hAnsi="Arial" w:cs="Arial"/>
        </w:rPr>
        <w:t xml:space="preserve"> Save the file as </w:t>
      </w:r>
      <w:r w:rsidR="00192763">
        <w:rPr>
          <w:rFonts w:ascii="Arial" w:hAnsi="Arial" w:cs="Arial"/>
          <w:b/>
          <w:bCs/>
        </w:rPr>
        <w:t>quadcopter</w:t>
      </w:r>
      <w:del w:id="249" w:author="Delano, Jake" w:date="2020-12-11T09:06:00Z">
        <w:r w:rsidR="00192763" w:rsidDel="00511ED7">
          <w:rPr>
            <w:rFonts w:ascii="Arial" w:hAnsi="Arial" w:cs="Arial"/>
            <w:b/>
            <w:bCs/>
          </w:rPr>
          <w:delText>_(YOURINITALS)</w:delText>
        </w:r>
      </w:del>
      <w:r w:rsidR="00192763">
        <w:rPr>
          <w:rFonts w:ascii="Arial" w:hAnsi="Arial" w:cs="Arial"/>
        </w:rPr>
        <w:t>.</w:t>
      </w:r>
      <w:r w:rsidR="00247AD8">
        <w:rPr>
          <w:rFonts w:ascii="Arial" w:hAnsi="Arial" w:cs="Arial"/>
        </w:rPr>
        <w:t xml:space="preserve"> This </w:t>
      </w:r>
      <w:r w:rsidR="00192763">
        <w:rPr>
          <w:rFonts w:ascii="Arial" w:hAnsi="Arial" w:cs="Arial"/>
        </w:rPr>
        <w:t>will create a .c3di file, which is the file format for Creo Illustrate. This file will be later exported as a .</w:t>
      </w:r>
      <w:proofErr w:type="spellStart"/>
      <w:r w:rsidR="00192763">
        <w:rPr>
          <w:rFonts w:ascii="Arial" w:hAnsi="Arial" w:cs="Arial"/>
        </w:rPr>
        <w:t>pvz</w:t>
      </w:r>
      <w:proofErr w:type="spellEnd"/>
      <w:r w:rsidR="00192763">
        <w:rPr>
          <w:rFonts w:ascii="Arial" w:hAnsi="Arial" w:cs="Arial"/>
        </w:rPr>
        <w:t xml:space="preserve"> file</w:t>
      </w:r>
      <w:r w:rsidR="00E63C5C">
        <w:rPr>
          <w:rFonts w:ascii="Arial" w:hAnsi="Arial" w:cs="Arial"/>
        </w:rPr>
        <w:t>, which is a format that can be read by Vuforia Studio</w:t>
      </w:r>
      <w:r w:rsidR="00247AD8">
        <w:rPr>
          <w:rFonts w:ascii="Arial" w:hAnsi="Arial" w:cs="Arial"/>
        </w:rPr>
        <w:t xml:space="preserve">. </w:t>
      </w:r>
      <w:r w:rsidR="00247AD8" w:rsidRPr="00E667A6">
        <w:rPr>
          <w:rFonts w:ascii="Arial" w:hAnsi="Arial" w:cs="Arial"/>
        </w:rPr>
        <w:t>A completed .c3di file</w:t>
      </w:r>
      <w:r w:rsidR="00247AD8">
        <w:rPr>
          <w:rFonts w:ascii="Arial" w:hAnsi="Arial" w:cs="Arial"/>
        </w:rPr>
        <w:t xml:space="preserve"> called </w:t>
      </w:r>
      <w:r w:rsidR="00247AD8">
        <w:rPr>
          <w:rFonts w:ascii="Arial" w:hAnsi="Arial" w:cs="Arial"/>
          <w:b/>
          <w:bCs/>
        </w:rPr>
        <w:t>quadcopter</w:t>
      </w:r>
      <w:ins w:id="250" w:author="Delano, Jake" w:date="2020-12-11T09:06:00Z">
        <w:r w:rsidR="00511ED7">
          <w:rPr>
            <w:rFonts w:ascii="Arial" w:hAnsi="Arial" w:cs="Arial"/>
            <w:b/>
            <w:bCs/>
          </w:rPr>
          <w:t>101</w:t>
        </w:r>
      </w:ins>
      <w:r w:rsidR="00247AD8">
        <w:rPr>
          <w:rFonts w:ascii="Arial" w:hAnsi="Arial" w:cs="Arial"/>
          <w:b/>
          <w:bCs/>
        </w:rPr>
        <w:t>.c3di</w:t>
      </w:r>
      <w:r w:rsidR="00247AD8" w:rsidRPr="00E667A6">
        <w:rPr>
          <w:rFonts w:ascii="Arial" w:hAnsi="Arial" w:cs="Arial"/>
        </w:rPr>
        <w:t xml:space="preserve"> will also be provided with all attributes filled in</w:t>
      </w:r>
      <w:r w:rsidR="00E63C5C">
        <w:rPr>
          <w:rFonts w:ascii="Arial" w:hAnsi="Arial" w:cs="Arial"/>
        </w:rPr>
        <w:t>.</w:t>
      </w:r>
    </w:p>
    <w:p w14:paraId="618A8424" w14:textId="0CF04395" w:rsidR="0083198B" w:rsidRPr="00307025" w:rsidRDefault="6CAF5314" w:rsidP="00254444">
      <w:pPr>
        <w:rPr>
          <w:rFonts w:ascii="Arial" w:hAnsi="Arial" w:cs="Arial"/>
          <w:b/>
          <w:bCs/>
        </w:rPr>
      </w:pPr>
      <w:r w:rsidRPr="04B6937D">
        <w:rPr>
          <w:rFonts w:ascii="Arial" w:hAnsi="Arial" w:cs="Arial"/>
          <w:b/>
          <w:bCs/>
        </w:rPr>
        <w:t>101.</w:t>
      </w:r>
      <w:r w:rsidR="05313B6C" w:rsidRPr="04B6937D">
        <w:rPr>
          <w:rFonts w:ascii="Arial" w:hAnsi="Arial" w:cs="Arial"/>
          <w:b/>
          <w:bCs/>
        </w:rPr>
        <w:t>3</w:t>
      </w:r>
      <w:r w:rsidRPr="04B6937D">
        <w:rPr>
          <w:rFonts w:ascii="Arial" w:hAnsi="Arial" w:cs="Arial"/>
          <w:b/>
          <w:bCs/>
        </w:rPr>
        <w:t xml:space="preserve"> </w:t>
      </w:r>
      <w:del w:id="251" w:author="Zupfer, Amanda" w:date="2020-12-09T22:22:00Z">
        <w:r w:rsidR="00D073DD" w:rsidRPr="04B6937D" w:rsidDel="6CAF5314">
          <w:rPr>
            <w:rFonts w:ascii="Arial" w:hAnsi="Arial" w:cs="Arial"/>
            <w:b/>
            <w:bCs/>
          </w:rPr>
          <w:delText xml:space="preserve">Adding </w:delText>
        </w:r>
      </w:del>
      <w:ins w:id="252" w:author="Zupfer, Amanda" w:date="2020-12-09T22:22:00Z">
        <w:r w:rsidR="023531D7" w:rsidRPr="04B6937D">
          <w:rPr>
            <w:rFonts w:ascii="Arial" w:hAnsi="Arial" w:cs="Arial"/>
            <w:b/>
            <w:bCs/>
          </w:rPr>
          <w:t xml:space="preserve">Add </w:t>
        </w:r>
      </w:ins>
      <w:r w:rsidRPr="04B6937D">
        <w:rPr>
          <w:rFonts w:ascii="Arial" w:hAnsi="Arial" w:cs="Arial"/>
          <w:b/>
          <w:bCs/>
        </w:rPr>
        <w:t xml:space="preserve">a </w:t>
      </w:r>
      <w:r w:rsidR="7F66830C" w:rsidRPr="04B6937D">
        <w:rPr>
          <w:rFonts w:ascii="Arial" w:hAnsi="Arial" w:cs="Arial"/>
          <w:b/>
          <w:bCs/>
        </w:rPr>
        <w:t>Phantom View</w:t>
      </w:r>
      <w:r w:rsidRPr="04B6937D">
        <w:rPr>
          <w:rFonts w:ascii="Arial" w:hAnsi="Arial" w:cs="Arial"/>
          <w:b/>
          <w:bCs/>
        </w:rPr>
        <w:t xml:space="preserve"> to the Model</w:t>
      </w:r>
    </w:p>
    <w:p w14:paraId="1A38318E" w14:textId="3E935B5D" w:rsidR="009C1596" w:rsidRDefault="004E6D3D" w:rsidP="00254444">
      <w:pPr>
        <w:rPr>
          <w:rFonts w:ascii="Arial" w:hAnsi="Arial" w:cs="Arial"/>
        </w:rPr>
      </w:pPr>
      <w:r w:rsidRPr="362AEF8F">
        <w:rPr>
          <w:rFonts w:ascii="Arial" w:hAnsi="Arial" w:cs="Arial"/>
        </w:rPr>
        <w:t>Adding a phantom view to a part can be though</w:t>
      </w:r>
      <w:r w:rsidR="00924221" w:rsidRPr="362AEF8F">
        <w:rPr>
          <w:rFonts w:ascii="Arial" w:hAnsi="Arial" w:cs="Arial"/>
        </w:rPr>
        <w:t>t</w:t>
      </w:r>
      <w:r w:rsidRPr="362AEF8F">
        <w:rPr>
          <w:rFonts w:ascii="Arial" w:hAnsi="Arial" w:cs="Arial"/>
        </w:rPr>
        <w:t xml:space="preserve"> of </w:t>
      </w:r>
      <w:r w:rsidR="00157356" w:rsidRPr="362AEF8F">
        <w:rPr>
          <w:rFonts w:ascii="Arial" w:hAnsi="Arial" w:cs="Arial"/>
        </w:rPr>
        <w:t>as the opposite of highlighting a part</w:t>
      </w:r>
      <w:ins w:id="253" w:author="Zupfer, Amanda" w:date="2020-12-09T23:25:00Z">
        <w:r w:rsidR="1FABB15F" w:rsidRPr="362AEF8F">
          <w:rPr>
            <w:rFonts w:ascii="Arial" w:hAnsi="Arial" w:cs="Arial"/>
          </w:rPr>
          <w:t>.</w:t>
        </w:r>
      </w:ins>
      <w:del w:id="254" w:author="Zupfer, Amanda" w:date="2020-12-09T23:25:00Z">
        <w:r w:rsidRPr="362AEF8F" w:rsidDel="004E6D3D">
          <w:rPr>
            <w:rFonts w:ascii="Arial" w:hAnsi="Arial" w:cs="Arial"/>
          </w:rPr>
          <w:delText>,</w:delText>
        </w:r>
      </w:del>
      <w:r w:rsidR="00FD4E4A" w:rsidRPr="362AEF8F">
        <w:rPr>
          <w:rFonts w:ascii="Arial" w:hAnsi="Arial" w:cs="Arial"/>
        </w:rPr>
        <w:t xml:space="preserve"> </w:t>
      </w:r>
      <w:del w:id="255" w:author="Zupfer, Amanda" w:date="2020-12-09T23:25:00Z">
        <w:r w:rsidRPr="362AEF8F" w:rsidDel="0095399C">
          <w:rPr>
            <w:rFonts w:ascii="Arial" w:hAnsi="Arial" w:cs="Arial"/>
          </w:rPr>
          <w:delText xml:space="preserve">where </w:delText>
        </w:r>
      </w:del>
      <w:r w:rsidR="0095399C" w:rsidRPr="362AEF8F">
        <w:rPr>
          <w:rFonts w:ascii="Arial" w:hAnsi="Arial" w:cs="Arial"/>
        </w:rPr>
        <w:t>Phantom</w:t>
      </w:r>
      <w:r w:rsidR="00157356" w:rsidRPr="362AEF8F">
        <w:rPr>
          <w:rFonts w:ascii="Arial" w:hAnsi="Arial" w:cs="Arial"/>
        </w:rPr>
        <w:t xml:space="preserve"> views are used when</w:t>
      </w:r>
      <w:r w:rsidR="000D6C87" w:rsidRPr="362AEF8F">
        <w:rPr>
          <w:rFonts w:ascii="Arial" w:hAnsi="Arial" w:cs="Arial"/>
        </w:rPr>
        <w:t xml:space="preserve"> a certain part needs to be </w:t>
      </w:r>
      <w:r w:rsidR="002F5C91" w:rsidRPr="362AEF8F">
        <w:rPr>
          <w:rFonts w:ascii="Arial" w:hAnsi="Arial" w:cs="Arial"/>
        </w:rPr>
        <w:t xml:space="preserve">clearly visible </w:t>
      </w:r>
      <w:ins w:id="256" w:author="Zupfer, Amanda" w:date="2020-12-09T23:25:00Z">
        <w:r w:rsidR="36084710" w:rsidRPr="362AEF8F">
          <w:rPr>
            <w:rFonts w:ascii="Arial" w:hAnsi="Arial" w:cs="Arial"/>
          </w:rPr>
          <w:t>with</w:t>
        </w:r>
      </w:ins>
      <w:r w:rsidR="002F5C91" w:rsidRPr="362AEF8F">
        <w:rPr>
          <w:rFonts w:ascii="Arial" w:hAnsi="Arial" w:cs="Arial"/>
        </w:rPr>
        <w:t>in the context</w:t>
      </w:r>
      <w:r w:rsidR="0086096E" w:rsidRPr="362AEF8F">
        <w:rPr>
          <w:rFonts w:ascii="Arial" w:hAnsi="Arial" w:cs="Arial"/>
        </w:rPr>
        <w:t xml:space="preserve"> of an assembly. Phantom view</w:t>
      </w:r>
      <w:ins w:id="257" w:author="Zupfer, Amanda" w:date="2020-12-09T23:25:00Z">
        <w:r w:rsidR="0866DBB3" w:rsidRPr="362AEF8F">
          <w:rPr>
            <w:rFonts w:ascii="Arial" w:hAnsi="Arial" w:cs="Arial"/>
          </w:rPr>
          <w:t>s</w:t>
        </w:r>
      </w:ins>
      <w:r w:rsidR="0086096E" w:rsidRPr="362AEF8F">
        <w:rPr>
          <w:rFonts w:ascii="Arial" w:hAnsi="Arial" w:cs="Arial"/>
        </w:rPr>
        <w:t xml:space="preserve"> can be added at any step </w:t>
      </w:r>
      <w:r w:rsidR="00E05628" w:rsidRPr="362AEF8F">
        <w:rPr>
          <w:rFonts w:ascii="Arial" w:hAnsi="Arial" w:cs="Arial"/>
        </w:rPr>
        <w:t>in an Illustrate sequence</w:t>
      </w:r>
      <w:r w:rsidR="009E7A98" w:rsidRPr="362AEF8F">
        <w:rPr>
          <w:rFonts w:ascii="Arial" w:hAnsi="Arial" w:cs="Arial"/>
        </w:rPr>
        <w:t xml:space="preserve"> and </w:t>
      </w:r>
      <w:del w:id="258" w:author="Zupfer, Amanda" w:date="2020-12-09T23:25:00Z">
        <w:r w:rsidRPr="362AEF8F" w:rsidDel="009E7A98">
          <w:rPr>
            <w:rFonts w:ascii="Arial" w:hAnsi="Arial" w:cs="Arial"/>
          </w:rPr>
          <w:delText xml:space="preserve">is </w:delText>
        </w:r>
      </w:del>
      <w:ins w:id="259" w:author="Zupfer, Amanda" w:date="2020-12-09T23:25:00Z">
        <w:r w:rsidR="05EEDD25" w:rsidRPr="362AEF8F">
          <w:rPr>
            <w:rFonts w:ascii="Arial" w:hAnsi="Arial" w:cs="Arial"/>
          </w:rPr>
          <w:t>are</w:t>
        </w:r>
      </w:ins>
      <w:ins w:id="260" w:author="Zupfer, Amanda" w:date="2020-12-09T23:26:00Z">
        <w:r w:rsidR="05EEDD25" w:rsidRPr="362AEF8F">
          <w:rPr>
            <w:rFonts w:ascii="Arial" w:hAnsi="Arial" w:cs="Arial"/>
          </w:rPr>
          <w:t xml:space="preserve"> </w:t>
        </w:r>
      </w:ins>
      <w:r w:rsidR="009E7A98" w:rsidRPr="362AEF8F">
        <w:rPr>
          <w:rFonts w:ascii="Arial" w:hAnsi="Arial" w:cs="Arial"/>
        </w:rPr>
        <w:t xml:space="preserve">commonly found </w:t>
      </w:r>
      <w:r w:rsidR="00284249" w:rsidRPr="362AEF8F">
        <w:rPr>
          <w:rFonts w:ascii="Arial" w:hAnsi="Arial" w:cs="Arial"/>
        </w:rPr>
        <w:t>in AR experiences for startup and repair procedures</w:t>
      </w:r>
      <w:r w:rsidR="00E05628" w:rsidRPr="362AEF8F">
        <w:rPr>
          <w:rFonts w:ascii="Arial" w:hAnsi="Arial" w:cs="Arial"/>
        </w:rPr>
        <w:t>.</w:t>
      </w:r>
      <w:r w:rsidR="00245F51" w:rsidRPr="362AEF8F">
        <w:rPr>
          <w:rFonts w:ascii="Arial" w:hAnsi="Arial" w:cs="Arial"/>
        </w:rPr>
        <w:t xml:space="preserve"> Use the following steps to learn how to add</w:t>
      </w:r>
      <w:r w:rsidR="00FC36C3" w:rsidRPr="362AEF8F">
        <w:rPr>
          <w:rFonts w:ascii="Arial" w:hAnsi="Arial" w:cs="Arial"/>
        </w:rPr>
        <w:t xml:space="preserve"> a phantom view to </w:t>
      </w:r>
      <w:r w:rsidR="00764A32" w:rsidRPr="362AEF8F">
        <w:rPr>
          <w:rFonts w:ascii="Arial" w:hAnsi="Arial" w:cs="Arial"/>
        </w:rPr>
        <w:t>most of the quadcopter and show only the essential parts for a repair procedure.</w:t>
      </w:r>
      <w:r w:rsidR="00E2251B" w:rsidRPr="362AEF8F">
        <w:rPr>
          <w:rFonts w:ascii="Arial" w:hAnsi="Arial" w:cs="Arial"/>
        </w:rPr>
        <w:t xml:space="preserve"> These </w:t>
      </w:r>
      <w:r w:rsidR="00C404E9" w:rsidRPr="362AEF8F">
        <w:rPr>
          <w:rFonts w:ascii="Arial" w:hAnsi="Arial" w:cs="Arial"/>
        </w:rPr>
        <w:t xml:space="preserve">effects are </w:t>
      </w:r>
      <w:del w:id="261" w:author="Zupfer, Amanda" w:date="2020-12-09T23:26:00Z">
        <w:r w:rsidRPr="362AEF8F" w:rsidDel="00C404E9">
          <w:rPr>
            <w:rFonts w:ascii="Arial" w:hAnsi="Arial" w:cs="Arial"/>
          </w:rPr>
          <w:delText>going to be</w:delText>
        </w:r>
      </w:del>
      <w:r w:rsidR="00C404E9" w:rsidRPr="362AEF8F">
        <w:rPr>
          <w:rFonts w:ascii="Arial" w:hAnsi="Arial" w:cs="Arial"/>
        </w:rPr>
        <w:t xml:space="preserve"> added to edit the appearance of the model before the repair sequence starts.</w:t>
      </w:r>
    </w:p>
    <w:p w14:paraId="12A9A804" w14:textId="27766775" w:rsidR="00F26F0F" w:rsidRPr="00F26F0F" w:rsidRDefault="00F26F0F" w:rsidP="00F26F0F">
      <w:pPr>
        <w:rPr>
          <w:rFonts w:ascii="Arial" w:hAnsi="Arial" w:cs="Arial"/>
        </w:rPr>
      </w:pPr>
      <w:r w:rsidRPr="362AEF8F">
        <w:rPr>
          <w:rFonts w:ascii="Arial" w:hAnsi="Arial" w:cs="Arial"/>
        </w:rPr>
        <w:t xml:space="preserve">When </w:t>
      </w:r>
      <w:del w:id="262" w:author="Zupfer, Amanda" w:date="2020-12-09T23:33:00Z">
        <w:r w:rsidRPr="362AEF8F" w:rsidDel="00F26F0F">
          <w:rPr>
            <w:rFonts w:ascii="Arial" w:hAnsi="Arial" w:cs="Arial"/>
          </w:rPr>
          <w:delText xml:space="preserve">the </w:delText>
        </w:r>
      </w:del>
      <w:r w:rsidRPr="362AEF8F">
        <w:rPr>
          <w:rFonts w:ascii="Arial" w:hAnsi="Arial" w:cs="Arial"/>
        </w:rPr>
        <w:t xml:space="preserve">completed, </w:t>
      </w:r>
      <w:r w:rsidRPr="00073AA9">
        <w:rPr>
          <w:rFonts w:ascii="Arial" w:hAnsi="Arial" w:cs="Arial"/>
        </w:rPr>
        <w:t xml:space="preserve">the </w:t>
      </w:r>
      <w:r w:rsidRPr="00073AA9">
        <w:rPr>
          <w:rFonts w:ascii="Arial" w:hAnsi="Arial" w:cs="Arial"/>
          <w:rPrChange w:id="263" w:author="Delano, Jake" w:date="2020-12-11T08:37:00Z">
            <w:rPr>
              <w:rFonts w:ascii="Arial" w:hAnsi="Arial" w:cs="Arial"/>
              <w:b/>
              <w:bCs/>
            </w:rPr>
          </w:rPrChange>
        </w:rPr>
        <w:t>.</w:t>
      </w:r>
      <w:proofErr w:type="spellStart"/>
      <w:r w:rsidRPr="00073AA9">
        <w:rPr>
          <w:rFonts w:ascii="Arial" w:hAnsi="Arial" w:cs="Arial"/>
          <w:rPrChange w:id="264" w:author="Delano, Jake" w:date="2020-12-11T08:37:00Z">
            <w:rPr>
              <w:rFonts w:ascii="Arial" w:hAnsi="Arial" w:cs="Arial"/>
              <w:b/>
              <w:bCs/>
            </w:rPr>
          </w:rPrChange>
        </w:rPr>
        <w:t>pvz</w:t>
      </w:r>
      <w:proofErr w:type="spellEnd"/>
      <w:r w:rsidRPr="362AEF8F">
        <w:rPr>
          <w:rFonts w:ascii="Arial" w:hAnsi="Arial" w:cs="Arial"/>
          <w:b/>
          <w:bCs/>
        </w:rPr>
        <w:t xml:space="preserve"> </w:t>
      </w:r>
      <w:r w:rsidRPr="362AEF8F">
        <w:rPr>
          <w:rFonts w:ascii="Arial" w:hAnsi="Arial" w:cs="Arial"/>
        </w:rPr>
        <w:t xml:space="preserve">file from Creo Illustrate will include a phantom view and </w:t>
      </w:r>
      <w:proofErr w:type="spellStart"/>
      <w:r w:rsidRPr="362AEF8F">
        <w:rPr>
          <w:rFonts w:ascii="Arial" w:hAnsi="Arial" w:cs="Arial"/>
        </w:rPr>
        <w:t>dissembl</w:t>
      </w:r>
      <w:ins w:id="265" w:author="Delano, Jake" w:date="2020-12-11T08:36:00Z">
        <w:r w:rsidR="00CF34AC">
          <w:rPr>
            <w:rFonts w:ascii="Arial" w:hAnsi="Arial" w:cs="Arial"/>
          </w:rPr>
          <w:t>y</w:t>
        </w:r>
      </w:ins>
      <w:proofErr w:type="spellEnd"/>
      <w:del w:id="266" w:author="Delano, Jake" w:date="2020-12-11T08:36:00Z">
        <w:r w:rsidRPr="362AEF8F" w:rsidDel="00CF34AC">
          <w:rPr>
            <w:rFonts w:ascii="Arial" w:hAnsi="Arial" w:cs="Arial"/>
          </w:rPr>
          <w:delText>e</w:delText>
        </w:r>
      </w:del>
      <w:r w:rsidRPr="362AEF8F">
        <w:rPr>
          <w:rFonts w:ascii="Arial" w:hAnsi="Arial" w:cs="Arial"/>
        </w:rPr>
        <w:t xml:space="preserve"> sequence (created in the next section). When the </w:t>
      </w:r>
      <w:del w:id="267" w:author="Zupfer, Amanda" w:date="2020-12-09T23:43:00Z">
        <w:r w:rsidRPr="362AEF8F" w:rsidDel="00F26F0F">
          <w:rPr>
            <w:rFonts w:ascii="Arial" w:hAnsi="Arial" w:cs="Arial"/>
          </w:rPr>
          <w:delText xml:space="preserve">completed </w:delText>
        </w:r>
      </w:del>
      <w:del w:id="268" w:author="Zupfer, Amanda" w:date="2020-12-09T23:40:00Z">
        <w:r w:rsidRPr="362AEF8F" w:rsidDel="00F26F0F">
          <w:rPr>
            <w:rFonts w:ascii="Arial" w:hAnsi="Arial" w:cs="Arial"/>
          </w:rPr>
          <w:delText xml:space="preserve">pvz </w:delText>
        </w:r>
      </w:del>
      <w:ins w:id="269" w:author="Zupfer, Amanda" w:date="2020-12-09T23:40:00Z">
        <w:r w:rsidR="046C3876" w:rsidRPr="362AEF8F">
          <w:rPr>
            <w:rFonts w:ascii="Arial" w:hAnsi="Arial" w:cs="Arial"/>
          </w:rPr>
          <w:t>.</w:t>
        </w:r>
        <w:proofErr w:type="spellStart"/>
        <w:r w:rsidR="046C3876" w:rsidRPr="362AEF8F">
          <w:rPr>
            <w:rFonts w:ascii="Arial" w:hAnsi="Arial" w:cs="Arial"/>
          </w:rPr>
          <w:t>pvz</w:t>
        </w:r>
        <w:proofErr w:type="spellEnd"/>
        <w:r w:rsidR="046C3876" w:rsidRPr="362AEF8F">
          <w:rPr>
            <w:rFonts w:ascii="Arial" w:hAnsi="Arial" w:cs="Arial"/>
          </w:rPr>
          <w:t xml:space="preserve"> </w:t>
        </w:r>
      </w:ins>
      <w:r w:rsidRPr="362AEF8F">
        <w:rPr>
          <w:rFonts w:ascii="Arial" w:hAnsi="Arial" w:cs="Arial"/>
        </w:rPr>
        <w:t xml:space="preserve">file is </w:t>
      </w:r>
      <w:del w:id="270" w:author="Zupfer, Amanda" w:date="2020-12-09T23:40:00Z">
        <w:r w:rsidRPr="362AEF8F" w:rsidDel="00F26F0F">
          <w:rPr>
            <w:rFonts w:ascii="Arial" w:hAnsi="Arial" w:cs="Arial"/>
          </w:rPr>
          <w:delText xml:space="preserve">transferred </w:delText>
        </w:r>
      </w:del>
      <w:ins w:id="271" w:author="Zupfer, Amanda" w:date="2020-12-09T23:40:00Z">
        <w:r w:rsidR="34D2CA68" w:rsidRPr="362AEF8F">
          <w:rPr>
            <w:rFonts w:ascii="Arial" w:hAnsi="Arial" w:cs="Arial"/>
          </w:rPr>
          <w:t xml:space="preserve">uploaded </w:t>
        </w:r>
      </w:ins>
      <w:r w:rsidRPr="362AEF8F">
        <w:rPr>
          <w:rFonts w:ascii="Arial" w:hAnsi="Arial" w:cs="Arial"/>
        </w:rPr>
        <w:t>into Studio, the result will look like the images below.</w:t>
      </w:r>
      <w:r>
        <w:t xml:space="preserve"> </w:t>
      </w:r>
      <w:r w:rsidRPr="362AEF8F">
        <w:rPr>
          <w:rFonts w:ascii="Arial" w:hAnsi="Arial" w:cs="Arial"/>
        </w:rPr>
        <w:t>The first image is of the first step of the sequence</w:t>
      </w:r>
      <w:ins w:id="272" w:author="Zupfer, Amanda" w:date="2020-12-09T23:45:00Z">
        <w:r w:rsidR="72509FCD" w:rsidRPr="362AEF8F">
          <w:rPr>
            <w:rFonts w:ascii="Arial" w:hAnsi="Arial" w:cs="Arial"/>
          </w:rPr>
          <w:t>;</w:t>
        </w:r>
      </w:ins>
      <w:ins w:id="273" w:author="Delano, Jake" w:date="2020-12-11T08:37:00Z">
        <w:r w:rsidR="00073AA9">
          <w:rPr>
            <w:rFonts w:ascii="Arial" w:hAnsi="Arial" w:cs="Arial"/>
          </w:rPr>
          <w:t xml:space="preserve"> </w:t>
        </w:r>
      </w:ins>
      <w:del w:id="274" w:author="Zupfer, Amanda" w:date="2020-12-09T23:45:00Z">
        <w:r w:rsidRPr="362AEF8F" w:rsidDel="00F26F0F">
          <w:rPr>
            <w:rFonts w:ascii="Arial" w:hAnsi="Arial" w:cs="Arial"/>
          </w:rPr>
          <w:delText xml:space="preserve">, where </w:delText>
        </w:r>
      </w:del>
      <w:r w:rsidRPr="362AEF8F">
        <w:rPr>
          <w:rFonts w:ascii="Arial" w:hAnsi="Arial" w:cs="Arial"/>
        </w:rPr>
        <w:t xml:space="preserve">all the parts are at the same color saturation level. The second image </w:t>
      </w:r>
      <w:del w:id="275" w:author="Zupfer, Amanda" w:date="2020-12-09T23:45:00Z">
        <w:r w:rsidRPr="362AEF8F" w:rsidDel="00F26F0F">
          <w:rPr>
            <w:rFonts w:ascii="Arial" w:hAnsi="Arial" w:cs="Arial"/>
          </w:rPr>
          <w:delText>is at</w:delText>
        </w:r>
      </w:del>
      <w:ins w:id="276" w:author="Zupfer, Amanda" w:date="2020-12-09T23:45:00Z">
        <w:r w:rsidR="59F2AC4E" w:rsidRPr="362AEF8F">
          <w:rPr>
            <w:rFonts w:ascii="Arial" w:hAnsi="Arial" w:cs="Arial"/>
          </w:rPr>
          <w:t>shows</w:t>
        </w:r>
      </w:ins>
      <w:r w:rsidRPr="362AEF8F">
        <w:rPr>
          <w:rFonts w:ascii="Arial" w:hAnsi="Arial" w:cs="Arial"/>
        </w:rPr>
        <w:t xml:space="preserve"> the second step</w:t>
      </w:r>
      <w:del w:id="277" w:author="Zupfer, Amanda" w:date="2020-12-09T23:45:00Z">
        <w:r w:rsidRPr="362AEF8F" w:rsidDel="00F26F0F">
          <w:rPr>
            <w:rFonts w:ascii="Arial" w:hAnsi="Arial" w:cs="Arial"/>
          </w:rPr>
          <w:delText>,</w:delText>
        </w:r>
      </w:del>
      <w:r w:rsidRPr="362AEF8F">
        <w:rPr>
          <w:rFonts w:ascii="Arial" w:hAnsi="Arial" w:cs="Arial"/>
        </w:rPr>
        <w:t xml:space="preserve"> where all </w:t>
      </w:r>
      <w:del w:id="278" w:author="Zupfer, Amanda" w:date="2020-12-09T23:45:00Z">
        <w:r w:rsidRPr="362AEF8F" w:rsidDel="00F26F0F">
          <w:rPr>
            <w:rFonts w:ascii="Arial" w:hAnsi="Arial" w:cs="Arial"/>
          </w:rPr>
          <w:delText xml:space="preserve">the </w:delText>
        </w:r>
      </w:del>
      <w:r w:rsidRPr="362AEF8F">
        <w:rPr>
          <w:rFonts w:ascii="Arial" w:hAnsi="Arial" w:cs="Arial"/>
        </w:rPr>
        <w:t xml:space="preserve">parts </w:t>
      </w:r>
      <w:del w:id="279" w:author="Zupfer, Amanda" w:date="2020-12-09T23:45:00Z">
        <w:r w:rsidRPr="362AEF8F" w:rsidDel="00F26F0F">
          <w:rPr>
            <w:rFonts w:ascii="Arial" w:hAnsi="Arial" w:cs="Arial"/>
          </w:rPr>
          <w:delText>that had the</w:delText>
        </w:r>
      </w:del>
      <w:ins w:id="280" w:author="Zupfer, Amanda" w:date="2020-12-09T23:45:00Z">
        <w:r w:rsidR="57902B64" w:rsidRPr="362AEF8F">
          <w:rPr>
            <w:rFonts w:ascii="Arial" w:hAnsi="Arial" w:cs="Arial"/>
          </w:rPr>
          <w:t>with a</w:t>
        </w:r>
      </w:ins>
      <w:r w:rsidRPr="362AEF8F">
        <w:rPr>
          <w:rFonts w:ascii="Arial" w:hAnsi="Arial" w:cs="Arial"/>
        </w:rPr>
        <w:t xml:space="preserve"> phantom effect </w:t>
      </w:r>
      <w:del w:id="281" w:author="Zupfer, Amanda" w:date="2020-12-09T23:45:00Z">
        <w:r w:rsidRPr="362AEF8F" w:rsidDel="00F26F0F">
          <w:rPr>
            <w:rFonts w:ascii="Arial" w:hAnsi="Arial" w:cs="Arial"/>
          </w:rPr>
          <w:delText xml:space="preserve">added </w:delText>
        </w:r>
      </w:del>
      <w:r w:rsidRPr="362AEF8F">
        <w:rPr>
          <w:rFonts w:ascii="Arial" w:hAnsi="Arial" w:cs="Arial"/>
        </w:rPr>
        <w:t>are visibly toned down</w:t>
      </w:r>
      <w:ins w:id="282" w:author="Zupfer, Amanda" w:date="2020-12-09T23:46:00Z">
        <w:r w:rsidR="25C5610B" w:rsidRPr="362AEF8F">
          <w:rPr>
            <w:rFonts w:ascii="Arial" w:hAnsi="Arial" w:cs="Arial"/>
          </w:rPr>
          <w:t>.</w:t>
        </w:r>
      </w:ins>
      <w:del w:id="283" w:author="Zupfer, Amanda" w:date="2020-12-09T23:46:00Z">
        <w:r w:rsidRPr="362AEF8F" w:rsidDel="00F26F0F">
          <w:rPr>
            <w:rFonts w:ascii="Arial" w:hAnsi="Arial" w:cs="Arial"/>
          </w:rPr>
          <w:delText>,</w:delText>
        </w:r>
      </w:del>
      <w:r w:rsidRPr="362AEF8F">
        <w:rPr>
          <w:rFonts w:ascii="Arial" w:hAnsi="Arial" w:cs="Arial"/>
        </w:rPr>
        <w:t xml:space="preserve"> </w:t>
      </w:r>
      <w:del w:id="284" w:author="Zupfer, Amanda" w:date="2020-12-09T23:46:00Z">
        <w:r w:rsidRPr="362AEF8F" w:rsidDel="00F26F0F">
          <w:rPr>
            <w:rFonts w:ascii="Arial" w:hAnsi="Arial" w:cs="Arial"/>
          </w:rPr>
          <w:delText xml:space="preserve">with </w:delText>
        </w:r>
      </w:del>
      <w:ins w:id="285" w:author="Zupfer, Amanda" w:date="2020-12-09T23:46:00Z">
        <w:r w:rsidR="05CA778E" w:rsidRPr="362AEF8F">
          <w:rPr>
            <w:rFonts w:ascii="Arial" w:hAnsi="Arial" w:cs="Arial"/>
          </w:rPr>
          <w:t xml:space="preserve">In </w:t>
        </w:r>
      </w:ins>
      <w:r w:rsidRPr="362AEF8F">
        <w:rPr>
          <w:rFonts w:ascii="Arial" w:hAnsi="Arial" w:cs="Arial"/>
        </w:rPr>
        <w:t>the</w:t>
      </w:r>
      <w:ins w:id="286" w:author="Zupfer, Amanda" w:date="2020-12-09T23:46:00Z">
        <w:r w:rsidR="0E6354B9" w:rsidRPr="362AEF8F">
          <w:rPr>
            <w:rFonts w:ascii="Arial" w:hAnsi="Arial" w:cs="Arial"/>
          </w:rPr>
          <w:t xml:space="preserve"> second step, the</w:t>
        </w:r>
      </w:ins>
      <w:r w:rsidRPr="362AEF8F">
        <w:rPr>
          <w:rFonts w:ascii="Arial" w:hAnsi="Arial" w:cs="Arial"/>
        </w:rPr>
        <w:t xml:space="preserve"> front right motor and rotor </w:t>
      </w:r>
      <w:del w:id="287" w:author="Zupfer, Amanda" w:date="2020-12-09T23:46:00Z">
        <w:r w:rsidRPr="362AEF8F" w:rsidDel="00F26F0F">
          <w:rPr>
            <w:rFonts w:ascii="Arial" w:hAnsi="Arial" w:cs="Arial"/>
          </w:rPr>
          <w:delText xml:space="preserve">being </w:delText>
        </w:r>
      </w:del>
      <w:ins w:id="288" w:author="Zupfer, Amanda" w:date="2020-12-09T23:46:00Z">
        <w:r w:rsidR="1334DEC8" w:rsidRPr="362AEF8F">
          <w:rPr>
            <w:rFonts w:ascii="Arial" w:hAnsi="Arial" w:cs="Arial"/>
          </w:rPr>
          <w:t xml:space="preserve">are </w:t>
        </w:r>
      </w:ins>
      <w:r w:rsidRPr="362AEF8F">
        <w:rPr>
          <w:rFonts w:ascii="Arial" w:hAnsi="Arial" w:cs="Arial"/>
        </w:rPr>
        <w:t>highlighted as a repair sequence is start</w:t>
      </w:r>
      <w:ins w:id="289" w:author="Delano, Jake" w:date="2020-12-11T08:37:00Z">
        <w:r w:rsidR="00EF1846">
          <w:rPr>
            <w:rFonts w:ascii="Arial" w:hAnsi="Arial" w:cs="Arial"/>
          </w:rPr>
          <w:t>ing</w:t>
        </w:r>
      </w:ins>
      <w:del w:id="290" w:author="Delano, Jake" w:date="2020-12-11T08:37:00Z">
        <w:r w:rsidRPr="362AEF8F" w:rsidDel="00EF1846">
          <w:rPr>
            <w:rFonts w:ascii="Arial" w:hAnsi="Arial" w:cs="Arial"/>
          </w:rPr>
          <w:delText>ed</w:delText>
        </w:r>
      </w:del>
      <w:r w:rsidRPr="362AEF8F">
        <w:rPr>
          <w:rFonts w:ascii="Arial" w:hAnsi="Arial" w:cs="Arial"/>
        </w:rPr>
        <w:t xml:space="preserve">. </w:t>
      </w:r>
    </w:p>
    <w:p w14:paraId="119F6D0F" w14:textId="77777777" w:rsidR="00F26F0F" w:rsidRPr="00307025" w:rsidRDefault="00F26F0F" w:rsidP="00F26F0F">
      <w:pPr>
        <w:ind w:left="360"/>
        <w:jc w:val="center"/>
        <w:rPr>
          <w:rFonts w:ascii="Arial" w:hAnsi="Arial" w:cs="Arial"/>
        </w:rPr>
      </w:pPr>
      <w:r w:rsidRPr="00307025">
        <w:rPr>
          <w:rFonts w:ascii="Arial" w:hAnsi="Arial" w:cs="Arial"/>
          <w:noProof/>
        </w:rPr>
        <w:lastRenderedPageBreak/>
        <w:drawing>
          <wp:inline distT="0" distB="0" distL="0" distR="0" wp14:anchorId="05C5228A" wp14:editId="76CAB589">
            <wp:extent cx="3831861" cy="2286000"/>
            <wp:effectExtent l="19050" t="19050" r="16510" b="190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6175" t="20871" r="30128" b="24372"/>
                    <a:stretch/>
                  </pic:blipFill>
                  <pic:spPr bwMode="auto">
                    <a:xfrm>
                      <a:off x="0" y="0"/>
                      <a:ext cx="3831861" cy="2286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7967E" w14:textId="77777777" w:rsidR="00F26F0F" w:rsidRPr="00307025" w:rsidRDefault="00F26F0F" w:rsidP="00F26F0F">
      <w:pPr>
        <w:ind w:left="360"/>
        <w:jc w:val="center"/>
        <w:rPr>
          <w:rFonts w:ascii="Arial" w:hAnsi="Arial" w:cs="Arial"/>
        </w:rPr>
      </w:pPr>
      <w:r w:rsidRPr="00307025">
        <w:rPr>
          <w:rFonts w:ascii="Arial" w:hAnsi="Arial" w:cs="Arial"/>
          <w:noProof/>
        </w:rPr>
        <w:drawing>
          <wp:inline distT="0" distB="0" distL="0" distR="0" wp14:anchorId="59A34BD1" wp14:editId="68A0854A">
            <wp:extent cx="3825240" cy="2284730"/>
            <wp:effectExtent l="19050" t="19050" r="22860" b="203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6798" t="21768" r="31524" b="25942"/>
                    <a:stretch/>
                  </pic:blipFill>
                  <pic:spPr bwMode="auto">
                    <a:xfrm>
                      <a:off x="0" y="0"/>
                      <a:ext cx="3827366" cy="2286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5EE75" w14:textId="77777777" w:rsidR="00F26F0F" w:rsidRPr="00307025" w:rsidRDefault="00F26F0F" w:rsidP="00254444">
      <w:pPr>
        <w:rPr>
          <w:rFonts w:ascii="Arial" w:hAnsi="Arial" w:cs="Arial"/>
        </w:rPr>
      </w:pPr>
    </w:p>
    <w:p w14:paraId="23273E59" w14:textId="4C50FA39" w:rsidR="00FC36C3" w:rsidRPr="00307025" w:rsidRDefault="00D4050D" w:rsidP="00FC36C3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The</w:t>
      </w:r>
      <w:r w:rsidR="007024ED" w:rsidRPr="00307025">
        <w:rPr>
          <w:rFonts w:ascii="Arial" w:hAnsi="Arial" w:cs="Arial"/>
        </w:rPr>
        <w:t xml:space="preserve"> </w:t>
      </w:r>
      <w:r w:rsidR="007024ED" w:rsidRPr="00307025">
        <w:rPr>
          <w:rFonts w:ascii="Arial" w:hAnsi="Arial" w:cs="Arial"/>
          <w:b/>
          <w:bCs/>
        </w:rPr>
        <w:t>ROTOR</w:t>
      </w:r>
      <w:r w:rsidR="007024ED" w:rsidRPr="00307025">
        <w:rPr>
          <w:rFonts w:ascii="Arial" w:hAnsi="Arial" w:cs="Arial"/>
        </w:rPr>
        <w:t xml:space="preserve"> and </w:t>
      </w:r>
      <w:r w:rsidR="007024ED" w:rsidRPr="00307025">
        <w:rPr>
          <w:rFonts w:ascii="Arial" w:hAnsi="Arial" w:cs="Arial"/>
          <w:b/>
          <w:bCs/>
        </w:rPr>
        <w:t>MOTOR</w:t>
      </w:r>
      <w:r w:rsidR="007024ED" w:rsidRPr="00307025">
        <w:rPr>
          <w:rFonts w:ascii="Arial" w:hAnsi="Arial" w:cs="Arial"/>
        </w:rPr>
        <w:t xml:space="preserve"> parts in the </w:t>
      </w:r>
      <w:proofErr w:type="spellStart"/>
      <w:r w:rsidR="007024ED" w:rsidRPr="00307025">
        <w:rPr>
          <w:rFonts w:ascii="Arial" w:hAnsi="Arial" w:cs="Arial"/>
          <w:b/>
          <w:bCs/>
        </w:rPr>
        <w:t>frontleft</w:t>
      </w:r>
      <w:proofErr w:type="spellEnd"/>
      <w:r w:rsidR="00CA39C3" w:rsidRPr="00307025">
        <w:rPr>
          <w:rFonts w:ascii="Arial" w:hAnsi="Arial" w:cs="Arial"/>
        </w:rPr>
        <w:t xml:space="preserve"> subassembly in the </w:t>
      </w:r>
      <w:r w:rsidR="00CA39C3" w:rsidRPr="00307025">
        <w:rPr>
          <w:rFonts w:ascii="Arial" w:hAnsi="Arial" w:cs="Arial"/>
          <w:b/>
          <w:bCs/>
        </w:rPr>
        <w:t>lift</w:t>
      </w:r>
      <w:r w:rsidR="00CA39C3" w:rsidRPr="00307025">
        <w:rPr>
          <w:rFonts w:ascii="Arial" w:hAnsi="Arial" w:cs="Arial"/>
        </w:rPr>
        <w:t xml:space="preserve"> subassembly are the intended visible parts. All other parts will be phantom.</w:t>
      </w:r>
    </w:p>
    <w:p w14:paraId="017913E4" w14:textId="046BAB7B" w:rsidR="000609AF" w:rsidRDefault="000609AF" w:rsidP="00FC36C3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B1211A">
        <w:rPr>
          <w:rFonts w:ascii="Arial" w:hAnsi="Arial" w:cs="Arial"/>
        </w:rPr>
        <w:t>Right</w:t>
      </w:r>
      <w:ins w:id="291" w:author="Zupfer, Amanda" w:date="2020-12-10T14:49:00Z">
        <w:r w:rsidR="192DD451" w:rsidRPr="00B1211A">
          <w:rPr>
            <w:rFonts w:ascii="Arial" w:hAnsi="Arial" w:cs="Arial"/>
          </w:rPr>
          <w:t>-</w:t>
        </w:r>
      </w:ins>
      <w:ins w:id="292" w:author="Zupfer, Amanda" w:date="2020-12-10T14:50:00Z">
        <w:del w:id="293" w:author="Delano, Jake" w:date="2020-12-11T08:38:00Z">
          <w:r w:rsidR="192DD451" w:rsidRPr="00B1211A" w:rsidDel="00EF1846">
            <w:rPr>
              <w:rFonts w:ascii="Arial" w:hAnsi="Arial" w:cs="Arial"/>
            </w:rPr>
            <w:delText>.</w:delText>
          </w:r>
        </w:del>
      </w:ins>
      <w:del w:id="294" w:author="Zupfer, Amanda" w:date="2020-12-10T14:49:00Z">
        <w:r w:rsidRPr="00B1211A" w:rsidDel="000609AF">
          <w:rPr>
            <w:rFonts w:ascii="Arial" w:hAnsi="Arial" w:cs="Arial"/>
          </w:rPr>
          <w:delText xml:space="preserve"> </w:delText>
        </w:r>
      </w:del>
      <w:r w:rsidRPr="00B1211A">
        <w:rPr>
          <w:rFonts w:ascii="Arial" w:hAnsi="Arial" w:cs="Arial"/>
        </w:rPr>
        <w:t xml:space="preserve">click inside the </w:t>
      </w:r>
      <w:proofErr w:type="spellStart"/>
      <w:r w:rsidRPr="00B1211A">
        <w:rPr>
          <w:rFonts w:ascii="Arial" w:hAnsi="Arial" w:cs="Arial"/>
          <w:b/>
          <w:bCs/>
        </w:rPr>
        <w:t>sBOM</w:t>
      </w:r>
      <w:proofErr w:type="spellEnd"/>
      <w:r w:rsidRPr="00B1211A">
        <w:rPr>
          <w:rFonts w:ascii="Arial" w:hAnsi="Arial" w:cs="Arial"/>
        </w:rPr>
        <w:t xml:space="preserve"> tab</w:t>
      </w:r>
      <w:r w:rsidR="0054526A" w:rsidRPr="00B1211A">
        <w:rPr>
          <w:rFonts w:ascii="Arial" w:hAnsi="Arial" w:cs="Arial"/>
        </w:rPr>
        <w:t xml:space="preserve"> in the </w:t>
      </w:r>
      <w:r w:rsidR="0054526A" w:rsidRPr="00B1211A">
        <w:rPr>
          <w:rFonts w:ascii="Arial" w:hAnsi="Arial" w:cs="Arial"/>
          <w:b/>
          <w:bCs/>
        </w:rPr>
        <w:t>Primary Panel</w:t>
      </w:r>
      <w:r w:rsidR="0054526A" w:rsidRPr="00B1211A">
        <w:rPr>
          <w:rFonts w:ascii="Arial" w:hAnsi="Arial" w:cs="Arial"/>
        </w:rPr>
        <w:t xml:space="preserve">. Select </w:t>
      </w:r>
      <w:r w:rsidR="0054526A" w:rsidRPr="00B1211A">
        <w:rPr>
          <w:rFonts w:ascii="Arial" w:hAnsi="Arial" w:cs="Arial"/>
          <w:b/>
          <w:bCs/>
        </w:rPr>
        <w:t>Expand</w:t>
      </w:r>
      <w:r w:rsidR="0054526A" w:rsidRPr="00B1211A">
        <w:rPr>
          <w:rFonts w:ascii="Arial" w:hAnsi="Arial" w:cs="Arial"/>
        </w:rPr>
        <w:t xml:space="preserve"> and then </w:t>
      </w:r>
      <w:r w:rsidR="0054526A" w:rsidRPr="00B1211A">
        <w:rPr>
          <w:rFonts w:ascii="Arial" w:hAnsi="Arial" w:cs="Arial"/>
          <w:b/>
          <w:bCs/>
        </w:rPr>
        <w:t>All</w:t>
      </w:r>
      <w:r w:rsidR="0054526A" w:rsidRPr="00B1211A">
        <w:rPr>
          <w:rFonts w:ascii="Arial" w:hAnsi="Arial" w:cs="Arial"/>
        </w:rPr>
        <w:t>. This will expand the model tree to show all parts of the model.</w:t>
      </w:r>
    </w:p>
    <w:p w14:paraId="277AF4DD" w14:textId="377927BB" w:rsidR="003D5044" w:rsidRPr="003D5044" w:rsidRDefault="003D5044" w:rsidP="003D5044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DF5FA70" wp14:editId="2328F4CE">
            <wp:extent cx="4174202" cy="2286000"/>
            <wp:effectExtent l="19050" t="19050" r="17145" b="190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74202" cy="2286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8C7AC3" w14:textId="162B3BAD" w:rsidR="00F367A2" w:rsidRDefault="003D5044" w:rsidP="00FC36C3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B1211A">
        <w:rPr>
          <w:rFonts w:ascii="Arial" w:hAnsi="Arial" w:cs="Arial"/>
        </w:rPr>
        <w:t>In t</w:t>
      </w:r>
      <w:r w:rsidR="004C36EA" w:rsidRPr="00B1211A">
        <w:rPr>
          <w:rFonts w:ascii="Arial" w:hAnsi="Arial" w:cs="Arial"/>
        </w:rPr>
        <w:t xml:space="preserve">he </w:t>
      </w:r>
      <w:proofErr w:type="spellStart"/>
      <w:r w:rsidR="004C36EA" w:rsidRPr="00B1211A">
        <w:rPr>
          <w:rFonts w:ascii="Arial" w:hAnsi="Arial" w:cs="Arial"/>
          <w:b/>
          <w:bCs/>
        </w:rPr>
        <w:t>sBOM</w:t>
      </w:r>
      <w:proofErr w:type="spellEnd"/>
      <w:r w:rsidR="004C36EA" w:rsidRPr="00B1211A">
        <w:rPr>
          <w:rFonts w:ascii="Arial" w:hAnsi="Arial" w:cs="Arial"/>
          <w:b/>
          <w:bCs/>
        </w:rPr>
        <w:t xml:space="preserve"> </w:t>
      </w:r>
      <w:r w:rsidR="00D83F46" w:rsidRPr="00B1211A">
        <w:rPr>
          <w:rFonts w:ascii="Arial" w:hAnsi="Arial" w:cs="Arial"/>
        </w:rPr>
        <w:t>tab,</w:t>
      </w:r>
      <w:r w:rsidR="004C36EA" w:rsidRPr="00B1211A">
        <w:rPr>
          <w:rFonts w:ascii="Arial" w:hAnsi="Arial" w:cs="Arial"/>
        </w:rPr>
        <w:t xml:space="preserve"> s</w:t>
      </w:r>
      <w:r w:rsidR="000013A3" w:rsidRPr="00B1211A">
        <w:rPr>
          <w:rFonts w:ascii="Arial" w:hAnsi="Arial" w:cs="Arial"/>
        </w:rPr>
        <w:t>elect</w:t>
      </w:r>
      <w:r w:rsidR="00021C9A" w:rsidRPr="00B1211A">
        <w:rPr>
          <w:rFonts w:ascii="Arial" w:hAnsi="Arial" w:cs="Arial"/>
        </w:rPr>
        <w:t xml:space="preserve"> all parts other than the </w:t>
      </w:r>
      <w:del w:id="295" w:author="Delano, Jake" w:date="2020-12-11T08:38:00Z">
        <w:r w:rsidR="00021C9A" w:rsidRPr="00B1211A" w:rsidDel="002615A1">
          <w:rPr>
            <w:rFonts w:ascii="Arial" w:hAnsi="Arial" w:cs="Arial"/>
          </w:rPr>
          <w:delText>two listed above</w:delText>
        </w:r>
      </w:del>
      <w:ins w:id="296" w:author="Delano, Jake" w:date="2020-12-11T08:38:00Z">
        <w:r w:rsidR="002615A1">
          <w:rPr>
            <w:rFonts w:ascii="Arial" w:hAnsi="Arial" w:cs="Arial"/>
          </w:rPr>
          <w:t>rotor and motor</w:t>
        </w:r>
      </w:ins>
      <w:r w:rsidR="00021C9A" w:rsidRPr="00B1211A">
        <w:rPr>
          <w:rFonts w:ascii="Arial" w:hAnsi="Arial" w:cs="Arial"/>
        </w:rPr>
        <w:t xml:space="preserve"> in the </w:t>
      </w:r>
      <w:proofErr w:type="spellStart"/>
      <w:r w:rsidR="00021C9A" w:rsidRPr="00B1211A">
        <w:rPr>
          <w:rFonts w:ascii="Arial" w:hAnsi="Arial" w:cs="Arial"/>
          <w:b/>
          <w:bCs/>
        </w:rPr>
        <w:t>frontleft</w:t>
      </w:r>
      <w:proofErr w:type="spellEnd"/>
      <w:r w:rsidR="00021C9A" w:rsidRPr="00B1211A">
        <w:rPr>
          <w:rFonts w:ascii="Arial" w:hAnsi="Arial" w:cs="Arial"/>
        </w:rPr>
        <w:t xml:space="preserve"> assembly</w:t>
      </w:r>
      <w:r w:rsidR="00D83F46" w:rsidRPr="00B1211A">
        <w:rPr>
          <w:rFonts w:ascii="Arial" w:hAnsi="Arial" w:cs="Arial"/>
        </w:rPr>
        <w:t xml:space="preserve"> so that the model looks like the image below</w:t>
      </w:r>
      <w:ins w:id="297" w:author="Zupfer, Amanda" w:date="2020-12-10T14:50:00Z">
        <w:r w:rsidR="3908EFF1" w:rsidRPr="00B1211A">
          <w:rPr>
            <w:rFonts w:ascii="Arial" w:hAnsi="Arial" w:cs="Arial"/>
          </w:rPr>
          <w:t>.</w:t>
        </w:r>
      </w:ins>
    </w:p>
    <w:p w14:paraId="6561FF9B" w14:textId="5BBCB501" w:rsidR="00933FA4" w:rsidRPr="00307025" w:rsidRDefault="00047A9F" w:rsidP="00354C12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9FCAA47" wp14:editId="6E87076B">
            <wp:extent cx="5476875" cy="2137296"/>
            <wp:effectExtent l="19050" t="19050" r="9525" b="158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22964" b="5005"/>
                    <a:stretch/>
                  </pic:blipFill>
                  <pic:spPr bwMode="auto">
                    <a:xfrm>
                      <a:off x="0" y="0"/>
                      <a:ext cx="5477301" cy="21374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6DE57" w14:textId="01DBA010" w:rsidR="009D0B74" w:rsidRPr="00307025" w:rsidRDefault="00354C12" w:rsidP="00FC36C3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B1211A">
        <w:rPr>
          <w:rFonts w:ascii="Arial" w:hAnsi="Arial" w:cs="Arial"/>
        </w:rPr>
        <w:t>With the parts</w:t>
      </w:r>
      <w:r w:rsidR="00D40732" w:rsidRPr="00B1211A">
        <w:rPr>
          <w:rFonts w:ascii="Arial" w:hAnsi="Arial" w:cs="Arial"/>
        </w:rPr>
        <w:t xml:space="preserve"> still</w:t>
      </w:r>
      <w:r w:rsidRPr="00B1211A">
        <w:rPr>
          <w:rFonts w:ascii="Arial" w:hAnsi="Arial" w:cs="Arial"/>
        </w:rPr>
        <w:t xml:space="preserve"> selected, n</w:t>
      </w:r>
      <w:r w:rsidR="00FE7E0A" w:rsidRPr="00B1211A">
        <w:rPr>
          <w:rFonts w:ascii="Arial" w:hAnsi="Arial" w:cs="Arial"/>
        </w:rPr>
        <w:t xml:space="preserve">avigate to the </w:t>
      </w:r>
      <w:r w:rsidR="00FE7E0A" w:rsidRPr="00B1211A">
        <w:rPr>
          <w:rFonts w:ascii="Arial" w:hAnsi="Arial" w:cs="Arial"/>
          <w:b/>
          <w:bCs/>
        </w:rPr>
        <w:t>Parts</w:t>
      </w:r>
      <w:r w:rsidR="00FE7E0A" w:rsidRPr="00B1211A">
        <w:rPr>
          <w:rFonts w:ascii="Arial" w:hAnsi="Arial" w:cs="Arial"/>
        </w:rPr>
        <w:t xml:space="preserve"> tab</w:t>
      </w:r>
      <w:r w:rsidR="0013499A" w:rsidRPr="00B1211A">
        <w:rPr>
          <w:rFonts w:ascii="Arial" w:hAnsi="Arial" w:cs="Arial"/>
        </w:rPr>
        <w:t xml:space="preserve"> in the ribbon and select </w:t>
      </w:r>
      <w:r w:rsidR="0013499A" w:rsidRPr="00B1211A">
        <w:rPr>
          <w:rFonts w:ascii="Arial" w:hAnsi="Arial" w:cs="Arial"/>
          <w:b/>
          <w:bCs/>
        </w:rPr>
        <w:t>Edit Figure Phantom</w:t>
      </w:r>
      <w:r w:rsidR="0013499A" w:rsidRPr="00B1211A">
        <w:rPr>
          <w:rFonts w:ascii="Arial" w:hAnsi="Arial" w:cs="Arial"/>
        </w:rPr>
        <w:t xml:space="preserve"> within the </w:t>
      </w:r>
      <w:r w:rsidR="0030584E" w:rsidRPr="00B1211A">
        <w:rPr>
          <w:rFonts w:ascii="Arial" w:hAnsi="Arial" w:cs="Arial"/>
          <w:b/>
          <w:bCs/>
        </w:rPr>
        <w:t>Style</w:t>
      </w:r>
      <w:r w:rsidR="0030584E" w:rsidRPr="00B1211A">
        <w:rPr>
          <w:rFonts w:ascii="Arial" w:hAnsi="Arial" w:cs="Arial"/>
        </w:rPr>
        <w:t xml:space="preserve"> section of the tab. This </w:t>
      </w:r>
      <w:del w:id="298" w:author="Zupfer, Amanda" w:date="2020-12-10T14:51:00Z">
        <w:r w:rsidRPr="00B1211A" w:rsidDel="0030584E">
          <w:rPr>
            <w:rFonts w:ascii="Arial" w:hAnsi="Arial" w:cs="Arial"/>
          </w:rPr>
          <w:delText xml:space="preserve">will </w:delText>
        </w:r>
      </w:del>
      <w:r w:rsidR="0030584E" w:rsidRPr="00B1211A">
        <w:rPr>
          <w:rFonts w:ascii="Arial" w:hAnsi="Arial" w:cs="Arial"/>
        </w:rPr>
        <w:t>add</w:t>
      </w:r>
      <w:ins w:id="299" w:author="Zupfer, Amanda" w:date="2020-12-10T14:51:00Z">
        <w:r w:rsidR="680094C0" w:rsidRPr="00B1211A">
          <w:rPr>
            <w:rFonts w:ascii="Arial" w:hAnsi="Arial" w:cs="Arial"/>
          </w:rPr>
          <w:t>s</w:t>
        </w:r>
      </w:ins>
      <w:r w:rsidR="0030584E" w:rsidRPr="00B1211A">
        <w:rPr>
          <w:rFonts w:ascii="Arial" w:hAnsi="Arial" w:cs="Arial"/>
        </w:rPr>
        <w:t xml:space="preserve"> the phantom effect to the selected parts.</w:t>
      </w:r>
    </w:p>
    <w:p w14:paraId="479357C6" w14:textId="5B6A40C8" w:rsidR="00A9695E" w:rsidRPr="00307025" w:rsidRDefault="001E1294" w:rsidP="00A9695E">
      <w:pPr>
        <w:jc w:val="center"/>
        <w:rPr>
          <w:rFonts w:ascii="Arial" w:hAnsi="Arial" w:cs="Arial"/>
        </w:rPr>
      </w:pPr>
      <w:r w:rsidRPr="00307025">
        <w:rPr>
          <w:rFonts w:ascii="Arial" w:hAnsi="Arial" w:cs="Arial"/>
          <w:noProof/>
        </w:rPr>
        <w:drawing>
          <wp:inline distT="0" distB="0" distL="0" distR="0" wp14:anchorId="1644186B" wp14:editId="32437DAC">
            <wp:extent cx="4749800" cy="1384851"/>
            <wp:effectExtent l="19050" t="19050" r="12700" b="254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20435" cy="140544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EB08BB" w14:textId="104D627F" w:rsidR="00A9695E" w:rsidRPr="00307025" w:rsidRDefault="5FE4FCA5" w:rsidP="00FC36C3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ins w:id="300" w:author="Zupfer, Amanda" w:date="2020-12-10T14:51:00Z">
        <w:r w:rsidRPr="00B1211A">
          <w:rPr>
            <w:rFonts w:ascii="Arial" w:hAnsi="Arial" w:cs="Arial"/>
          </w:rPr>
          <w:t xml:space="preserve">If the </w:t>
        </w:r>
      </w:ins>
      <w:ins w:id="301" w:author="Delano, Jake" w:date="2020-12-11T08:49:00Z">
        <w:r w:rsidR="005A6723">
          <w:rPr>
            <w:rFonts w:ascii="Arial" w:hAnsi="Arial" w:cs="Arial"/>
          </w:rPr>
          <w:t>p</w:t>
        </w:r>
      </w:ins>
      <w:ins w:id="302" w:author="Zupfer, Amanda" w:date="2020-12-10T14:51:00Z">
        <w:del w:id="303" w:author="Delano, Jake" w:date="2020-12-11T08:49:00Z">
          <w:r w:rsidRPr="00B1211A" w:rsidDel="005A6723">
            <w:rPr>
              <w:rFonts w:ascii="Arial" w:hAnsi="Arial" w:cs="Arial"/>
            </w:rPr>
            <w:delText>P</w:delText>
          </w:r>
        </w:del>
        <w:r w:rsidRPr="00B1211A">
          <w:rPr>
            <w:rFonts w:ascii="Arial" w:hAnsi="Arial" w:cs="Arial"/>
          </w:rPr>
          <w:t>hantom view was added successfully, t</w:t>
        </w:r>
      </w:ins>
      <w:del w:id="304" w:author="Zupfer, Amanda" w:date="2020-12-10T14:51:00Z">
        <w:r w:rsidR="00411D23" w:rsidRPr="00B1211A" w:rsidDel="00411D23">
          <w:rPr>
            <w:rFonts w:ascii="Arial" w:hAnsi="Arial" w:cs="Arial"/>
          </w:rPr>
          <w:delText>T</w:delText>
        </w:r>
      </w:del>
      <w:r w:rsidR="00411D23" w:rsidRPr="00B1211A">
        <w:rPr>
          <w:rFonts w:ascii="Arial" w:hAnsi="Arial" w:cs="Arial"/>
        </w:rPr>
        <w:t>he model should now look like the image below</w:t>
      </w:r>
      <w:ins w:id="305" w:author="Zupfer, Amanda" w:date="2020-12-10T14:52:00Z">
        <w:r w:rsidR="6C920B39" w:rsidRPr="00B1211A">
          <w:rPr>
            <w:rFonts w:ascii="Arial" w:hAnsi="Arial" w:cs="Arial"/>
          </w:rPr>
          <w:t>.</w:t>
        </w:r>
      </w:ins>
      <w:del w:id="306" w:author="Zupfer, Amanda" w:date="2020-12-10T14:52:00Z">
        <w:r w:rsidR="00411D23" w:rsidRPr="00B1211A" w:rsidDel="00412271">
          <w:rPr>
            <w:rFonts w:ascii="Arial" w:hAnsi="Arial" w:cs="Arial"/>
          </w:rPr>
          <w:delText>, signifying that the Phantom view was added successfully</w:delText>
        </w:r>
        <w:r w:rsidR="00411D23" w:rsidRPr="00B1211A" w:rsidDel="00411D23">
          <w:rPr>
            <w:rFonts w:ascii="Arial" w:hAnsi="Arial" w:cs="Arial"/>
          </w:rPr>
          <w:delText>.</w:delText>
        </w:r>
      </w:del>
      <w:r w:rsidR="00411D23" w:rsidRPr="00B1211A">
        <w:rPr>
          <w:rFonts w:ascii="Arial" w:hAnsi="Arial" w:cs="Arial"/>
        </w:rPr>
        <w:t xml:space="preserve"> Notice that the color of the </w:t>
      </w:r>
      <w:r w:rsidR="0003190E" w:rsidRPr="00B1211A">
        <w:rPr>
          <w:rFonts w:ascii="Arial" w:hAnsi="Arial" w:cs="Arial"/>
        </w:rPr>
        <w:t xml:space="preserve">front left </w:t>
      </w:r>
      <w:del w:id="307" w:author="Delano, Jake" w:date="2020-12-11T08:49:00Z">
        <w:r w:rsidR="0003190E" w:rsidRPr="004945A8" w:rsidDel="004945A8">
          <w:rPr>
            <w:rFonts w:ascii="Arial" w:hAnsi="Arial" w:cs="Arial"/>
            <w:rPrChange w:id="308" w:author="Delano, Jake" w:date="2020-12-11T08:49:00Z">
              <w:rPr>
                <w:rFonts w:ascii="Arial" w:hAnsi="Arial" w:cs="Arial"/>
                <w:b/>
                <w:bCs/>
              </w:rPr>
            </w:rPrChange>
          </w:rPr>
          <w:delText>ROTOR</w:delText>
        </w:r>
        <w:r w:rsidR="0003190E" w:rsidRPr="00B1211A" w:rsidDel="004945A8">
          <w:rPr>
            <w:rFonts w:ascii="Arial" w:hAnsi="Arial" w:cs="Arial"/>
          </w:rPr>
          <w:delText xml:space="preserve"> </w:delText>
        </w:r>
      </w:del>
      <w:ins w:id="309" w:author="Delano, Jake" w:date="2020-12-11T08:49:00Z">
        <w:r w:rsidR="004945A8">
          <w:rPr>
            <w:rFonts w:ascii="Arial" w:hAnsi="Arial" w:cs="Arial"/>
          </w:rPr>
          <w:t>rotor</w:t>
        </w:r>
        <w:r w:rsidR="004945A8" w:rsidRPr="00B1211A">
          <w:rPr>
            <w:rFonts w:ascii="Arial" w:hAnsi="Arial" w:cs="Arial"/>
          </w:rPr>
          <w:t xml:space="preserve"> </w:t>
        </w:r>
      </w:ins>
      <w:r w:rsidR="0003190E" w:rsidRPr="00B1211A">
        <w:rPr>
          <w:rFonts w:ascii="Arial" w:hAnsi="Arial" w:cs="Arial"/>
        </w:rPr>
        <w:t xml:space="preserve">and </w:t>
      </w:r>
      <w:del w:id="310" w:author="Delano, Jake" w:date="2020-12-11T08:49:00Z">
        <w:r w:rsidR="0003190E" w:rsidRPr="00B1211A" w:rsidDel="004945A8">
          <w:rPr>
            <w:rFonts w:ascii="Arial" w:hAnsi="Arial" w:cs="Arial"/>
            <w:b/>
            <w:bCs/>
          </w:rPr>
          <w:delText>MOTOR</w:delText>
        </w:r>
        <w:r w:rsidR="0003190E" w:rsidRPr="00B1211A" w:rsidDel="004945A8">
          <w:rPr>
            <w:rFonts w:ascii="Arial" w:hAnsi="Arial" w:cs="Arial"/>
          </w:rPr>
          <w:delText xml:space="preserve"> </w:delText>
        </w:r>
      </w:del>
      <w:ins w:id="311" w:author="Delano, Jake" w:date="2020-12-11T08:49:00Z">
        <w:r w:rsidR="004945A8">
          <w:rPr>
            <w:rFonts w:ascii="Arial" w:hAnsi="Arial" w:cs="Arial"/>
          </w:rPr>
          <w:t>motor</w:t>
        </w:r>
        <w:r w:rsidR="004945A8" w:rsidRPr="00B1211A">
          <w:rPr>
            <w:rFonts w:ascii="Arial" w:hAnsi="Arial" w:cs="Arial"/>
          </w:rPr>
          <w:t xml:space="preserve"> </w:t>
        </w:r>
      </w:ins>
      <w:r w:rsidR="0003190E" w:rsidRPr="00B1211A">
        <w:rPr>
          <w:rFonts w:ascii="Arial" w:hAnsi="Arial" w:cs="Arial"/>
        </w:rPr>
        <w:t>did not change</w:t>
      </w:r>
      <w:r w:rsidR="00237AC3" w:rsidRPr="00B1211A">
        <w:rPr>
          <w:rFonts w:ascii="Arial" w:hAnsi="Arial" w:cs="Arial"/>
        </w:rPr>
        <w:t xml:space="preserve">, </w:t>
      </w:r>
      <w:del w:id="312" w:author="Zupfer, Amanda" w:date="2020-12-10T14:56:00Z">
        <w:r w:rsidR="00411D23" w:rsidRPr="00B1211A" w:rsidDel="00237AC3">
          <w:rPr>
            <w:rFonts w:ascii="Arial" w:hAnsi="Arial" w:cs="Arial"/>
          </w:rPr>
          <w:delText xml:space="preserve">only </w:delText>
        </w:r>
      </w:del>
      <w:ins w:id="313" w:author="Zupfer, Amanda" w:date="2020-12-10T14:56:00Z">
        <w:r w:rsidR="57088786" w:rsidRPr="00B1211A">
          <w:rPr>
            <w:rFonts w:ascii="Arial" w:hAnsi="Arial" w:cs="Arial"/>
          </w:rPr>
          <w:t xml:space="preserve">but </w:t>
        </w:r>
      </w:ins>
      <w:r w:rsidR="00237AC3" w:rsidRPr="00B1211A">
        <w:rPr>
          <w:rFonts w:ascii="Arial" w:hAnsi="Arial" w:cs="Arial"/>
        </w:rPr>
        <w:t xml:space="preserve">the color of the parts that are meant to be </w:t>
      </w:r>
      <w:r w:rsidR="008B2DD9" w:rsidRPr="00B1211A">
        <w:rPr>
          <w:rFonts w:ascii="Arial" w:hAnsi="Arial" w:cs="Arial"/>
        </w:rPr>
        <w:t>toned down</w:t>
      </w:r>
      <w:ins w:id="314" w:author="Zupfer, Amanda" w:date="2020-12-10T14:56:00Z">
        <w:r w:rsidR="49043F88" w:rsidRPr="00B1211A">
          <w:rPr>
            <w:rFonts w:ascii="Arial" w:hAnsi="Arial" w:cs="Arial"/>
          </w:rPr>
          <w:t xml:space="preserve"> did</w:t>
        </w:r>
      </w:ins>
      <w:r w:rsidR="008B2DD9" w:rsidRPr="00B1211A">
        <w:rPr>
          <w:rFonts w:ascii="Arial" w:hAnsi="Arial" w:cs="Arial"/>
        </w:rPr>
        <w:t>.</w:t>
      </w:r>
    </w:p>
    <w:p w14:paraId="301B9C26" w14:textId="55B1B71D" w:rsidR="00812037" w:rsidRPr="00F26F0F" w:rsidRDefault="00305D5A" w:rsidP="00F26F0F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10CB8E0D" wp14:editId="0141F6B3">
            <wp:extent cx="3673929" cy="2286000"/>
            <wp:effectExtent l="19050" t="19050" r="22225" b="190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73929" cy="2286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26FD4F" w14:textId="7EA317E7" w:rsidR="00812037" w:rsidRDefault="00E027A3" w:rsidP="00812037">
      <w:pPr>
        <w:rPr>
          <w:rFonts w:ascii="Arial" w:hAnsi="Arial" w:cs="Arial"/>
          <w:b/>
          <w:bCs/>
        </w:rPr>
      </w:pPr>
      <w:r w:rsidRPr="00B1211A">
        <w:rPr>
          <w:rFonts w:ascii="Arial" w:hAnsi="Arial" w:cs="Arial"/>
          <w:b/>
          <w:bCs/>
        </w:rPr>
        <w:t>101.</w:t>
      </w:r>
      <w:r w:rsidR="00F943B0" w:rsidRPr="00B1211A">
        <w:rPr>
          <w:rFonts w:ascii="Arial" w:hAnsi="Arial" w:cs="Arial"/>
          <w:b/>
          <w:bCs/>
        </w:rPr>
        <w:t>4</w:t>
      </w:r>
      <w:r w:rsidRPr="00B1211A">
        <w:rPr>
          <w:rFonts w:ascii="Arial" w:hAnsi="Arial" w:cs="Arial"/>
          <w:b/>
          <w:bCs/>
        </w:rPr>
        <w:t xml:space="preserve"> </w:t>
      </w:r>
      <w:del w:id="315" w:author="Zupfer, Amanda" w:date="2020-12-10T14:57:00Z">
        <w:r w:rsidRPr="00B1211A" w:rsidDel="00B632CB">
          <w:rPr>
            <w:rFonts w:ascii="Arial" w:hAnsi="Arial" w:cs="Arial"/>
            <w:b/>
            <w:bCs/>
          </w:rPr>
          <w:delText xml:space="preserve">Creating </w:delText>
        </w:r>
      </w:del>
      <w:ins w:id="316" w:author="Zupfer, Amanda" w:date="2020-12-10T14:57:00Z">
        <w:r w:rsidR="3FAD6846" w:rsidRPr="00B1211A">
          <w:rPr>
            <w:rFonts w:ascii="Arial" w:hAnsi="Arial" w:cs="Arial"/>
            <w:b/>
            <w:bCs/>
          </w:rPr>
          <w:t xml:space="preserve">Create </w:t>
        </w:r>
      </w:ins>
      <w:r w:rsidR="00B632CB" w:rsidRPr="00B1211A">
        <w:rPr>
          <w:rFonts w:ascii="Arial" w:hAnsi="Arial" w:cs="Arial"/>
          <w:b/>
          <w:bCs/>
        </w:rPr>
        <w:t>a Disassembly Sequence using Creo Illustrate</w:t>
      </w:r>
    </w:p>
    <w:p w14:paraId="0E5306E4" w14:textId="5289E75E" w:rsidR="00B632CB" w:rsidRPr="00E027A3" w:rsidRDefault="00DC3DF9" w:rsidP="00E027A3">
      <w:pPr>
        <w:rPr>
          <w:rFonts w:ascii="Arial" w:hAnsi="Arial" w:cs="Arial"/>
        </w:rPr>
      </w:pPr>
      <w:r w:rsidRPr="00B1211A">
        <w:rPr>
          <w:rFonts w:ascii="Arial" w:hAnsi="Arial" w:cs="Arial"/>
        </w:rPr>
        <w:t>Industrial AR is often used for assembly/disassembly</w:t>
      </w:r>
      <w:r w:rsidR="00F80672" w:rsidRPr="00B1211A">
        <w:rPr>
          <w:rFonts w:ascii="Arial" w:hAnsi="Arial" w:cs="Arial"/>
        </w:rPr>
        <w:t xml:space="preserve"> sequences, and these sequences are created within Creo Illustrate. Creo Illustrate allows </w:t>
      </w:r>
      <w:del w:id="317" w:author="Zupfer, Amanda" w:date="2020-12-10T14:59:00Z">
        <w:r w:rsidRPr="00B1211A" w:rsidDel="00F80672">
          <w:rPr>
            <w:rFonts w:ascii="Arial" w:hAnsi="Arial" w:cs="Arial"/>
          </w:rPr>
          <w:delText xml:space="preserve">users </w:delText>
        </w:r>
      </w:del>
      <w:ins w:id="318" w:author="Zupfer, Amanda" w:date="2020-12-10T14:59:00Z">
        <w:r w:rsidR="509E6CC4" w:rsidRPr="00B1211A">
          <w:rPr>
            <w:rFonts w:ascii="Arial" w:hAnsi="Arial" w:cs="Arial"/>
          </w:rPr>
          <w:t xml:space="preserve">you </w:t>
        </w:r>
      </w:ins>
      <w:r w:rsidR="00F80672" w:rsidRPr="00B1211A">
        <w:rPr>
          <w:rFonts w:ascii="Arial" w:hAnsi="Arial" w:cs="Arial"/>
        </w:rPr>
        <w:t xml:space="preserve">to </w:t>
      </w:r>
      <w:r w:rsidR="006D2FBF" w:rsidRPr="00B1211A">
        <w:rPr>
          <w:rFonts w:ascii="Arial" w:hAnsi="Arial" w:cs="Arial"/>
        </w:rPr>
        <w:t>create</w:t>
      </w:r>
      <w:r w:rsidR="0004048E" w:rsidRPr="00B1211A">
        <w:rPr>
          <w:rFonts w:ascii="Arial" w:hAnsi="Arial" w:cs="Arial"/>
        </w:rPr>
        <w:t xml:space="preserve"> animations </w:t>
      </w:r>
      <w:r w:rsidR="006D2FBF" w:rsidRPr="00B1211A">
        <w:rPr>
          <w:rFonts w:ascii="Arial" w:hAnsi="Arial" w:cs="Arial"/>
        </w:rPr>
        <w:t xml:space="preserve">for CAD models </w:t>
      </w:r>
      <w:r w:rsidR="0004048E" w:rsidRPr="00B1211A">
        <w:rPr>
          <w:rFonts w:ascii="Arial" w:hAnsi="Arial" w:cs="Arial"/>
        </w:rPr>
        <w:t>with the help of their model structure.</w:t>
      </w:r>
      <w:r w:rsidR="001A0DC8" w:rsidRPr="00B1211A">
        <w:rPr>
          <w:rFonts w:ascii="Arial" w:hAnsi="Arial" w:cs="Arial"/>
        </w:rPr>
        <w:t xml:space="preserve"> The tools featured in this next tutorial are </w:t>
      </w:r>
      <w:r w:rsidR="00552604" w:rsidRPr="00B1211A">
        <w:rPr>
          <w:rFonts w:ascii="Arial" w:hAnsi="Arial" w:cs="Arial"/>
        </w:rPr>
        <w:t>Transform, Phantom, Flash, and Fly Out</w:t>
      </w:r>
      <w:r w:rsidR="00A52CB4" w:rsidRPr="00B1211A">
        <w:rPr>
          <w:rFonts w:ascii="Arial" w:hAnsi="Arial" w:cs="Arial"/>
        </w:rPr>
        <w:t xml:space="preserve"> and will be </w:t>
      </w:r>
      <w:commentRangeStart w:id="319"/>
      <w:del w:id="320" w:author="Delano, Jake" w:date="2020-12-11T08:00:00Z">
        <w:r w:rsidR="00A52CB4" w:rsidRPr="00B1211A" w:rsidDel="00E651BA">
          <w:rPr>
            <w:rFonts w:ascii="Arial" w:hAnsi="Arial" w:cs="Arial"/>
          </w:rPr>
          <w:delText>based upon the</w:delText>
        </w:r>
        <w:commentRangeEnd w:id="319"/>
        <w:r w:rsidDel="00E651BA">
          <w:rPr>
            <w:rStyle w:val="CommentReference"/>
          </w:rPr>
          <w:commentReference w:id="319"/>
        </w:r>
        <w:r w:rsidR="00A94911" w:rsidRPr="00B1211A" w:rsidDel="00E651BA">
          <w:rPr>
            <w:rFonts w:ascii="Arial" w:hAnsi="Arial" w:cs="Arial"/>
          </w:rPr>
          <w:delText xml:space="preserve"> removal of the</w:delText>
        </w:r>
      </w:del>
      <w:ins w:id="322" w:author="Delano, Jake" w:date="2020-12-11T08:00:00Z">
        <w:r w:rsidR="00E651BA">
          <w:rPr>
            <w:rFonts w:ascii="Arial" w:hAnsi="Arial" w:cs="Arial"/>
          </w:rPr>
          <w:t>used to remove the</w:t>
        </w:r>
      </w:ins>
      <w:r w:rsidR="00A52CB4" w:rsidRPr="00B1211A">
        <w:rPr>
          <w:rFonts w:ascii="Arial" w:hAnsi="Arial" w:cs="Arial"/>
        </w:rPr>
        <w:t xml:space="preserve"> front left motor of the quadcopter.</w:t>
      </w:r>
      <w:ins w:id="323" w:author="Delano, Jake" w:date="2020-12-11T08:50:00Z">
        <w:r w:rsidR="004128A8">
          <w:rPr>
            <w:rFonts w:ascii="Arial" w:hAnsi="Arial" w:cs="Arial"/>
          </w:rPr>
          <w:t xml:space="preserve"> You can use the skills learned in this section to add animated sequences </w:t>
        </w:r>
      </w:ins>
      <w:ins w:id="324" w:author="Delano, Jake" w:date="2020-12-11T08:51:00Z">
        <w:r w:rsidR="004128A8">
          <w:rPr>
            <w:rFonts w:ascii="Arial" w:hAnsi="Arial" w:cs="Arial"/>
          </w:rPr>
          <w:t>for the rest of the parts on the quadcopter.</w:t>
        </w:r>
      </w:ins>
      <w:r w:rsidR="0008088A" w:rsidRPr="00B1211A">
        <w:rPr>
          <w:rFonts w:ascii="Arial" w:hAnsi="Arial" w:cs="Arial"/>
        </w:rPr>
        <w:t xml:space="preserve"> </w:t>
      </w:r>
    </w:p>
    <w:p w14:paraId="10D425E8" w14:textId="75B98410" w:rsidR="006B04DB" w:rsidRDefault="006B04DB" w:rsidP="00A52CB4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B1211A">
        <w:rPr>
          <w:rFonts w:ascii="Arial" w:hAnsi="Arial" w:cs="Arial"/>
        </w:rPr>
        <w:t xml:space="preserve">Navigate to the </w:t>
      </w:r>
      <w:r w:rsidRPr="00B1211A">
        <w:rPr>
          <w:rFonts w:ascii="Arial" w:hAnsi="Arial" w:cs="Arial"/>
          <w:b/>
          <w:bCs/>
        </w:rPr>
        <w:t>Figures</w:t>
      </w:r>
      <w:r w:rsidRPr="00B1211A">
        <w:rPr>
          <w:rFonts w:ascii="Arial" w:hAnsi="Arial" w:cs="Arial"/>
        </w:rPr>
        <w:t xml:space="preserve"> tab in the </w:t>
      </w:r>
      <w:r w:rsidR="00277CE3" w:rsidRPr="00B1211A">
        <w:rPr>
          <w:rFonts w:ascii="Arial" w:hAnsi="Arial" w:cs="Arial"/>
          <w:b/>
          <w:bCs/>
        </w:rPr>
        <w:t>Primary Panel</w:t>
      </w:r>
      <w:r w:rsidR="00277CE3" w:rsidRPr="00B1211A">
        <w:rPr>
          <w:rFonts w:ascii="Arial" w:hAnsi="Arial" w:cs="Arial"/>
        </w:rPr>
        <w:t>, hover over</w:t>
      </w:r>
      <w:del w:id="325" w:author="Delano, Jake" w:date="2020-12-11T08:50:00Z">
        <w:r w:rsidR="00277CE3" w:rsidRPr="00B1211A" w:rsidDel="00AF3A42">
          <w:rPr>
            <w:rFonts w:ascii="Arial" w:hAnsi="Arial" w:cs="Arial"/>
          </w:rPr>
          <w:delText xml:space="preserve"> </w:delText>
        </w:r>
      </w:del>
      <w:del w:id="326" w:author="Zupfer, Amanda" w:date="2020-12-10T15:04:00Z">
        <w:r w:rsidRPr="00B1211A" w:rsidDel="00277CE3">
          <w:rPr>
            <w:rFonts w:ascii="Arial" w:hAnsi="Arial" w:cs="Arial"/>
          </w:rPr>
          <w:delText>where it says</w:delText>
        </w:r>
      </w:del>
      <w:r w:rsidR="00277CE3" w:rsidRPr="00B1211A">
        <w:rPr>
          <w:rFonts w:ascii="Arial" w:hAnsi="Arial" w:cs="Arial"/>
        </w:rPr>
        <w:t xml:space="preserve"> </w:t>
      </w:r>
      <w:r w:rsidR="00277CE3" w:rsidRPr="00B1211A">
        <w:rPr>
          <w:rFonts w:ascii="Arial" w:hAnsi="Arial" w:cs="Arial"/>
          <w:b/>
          <w:bCs/>
        </w:rPr>
        <w:t>Figure 1,</w:t>
      </w:r>
      <w:ins w:id="327" w:author="Zupfer, Amanda" w:date="2020-12-10T15:04:00Z">
        <w:r w:rsidR="3FA65F8A" w:rsidRPr="00B1211A">
          <w:rPr>
            <w:rFonts w:ascii="Arial" w:hAnsi="Arial" w:cs="Arial"/>
            <w:b/>
            <w:bCs/>
          </w:rPr>
          <w:t xml:space="preserve"> </w:t>
        </w:r>
        <w:r w:rsidR="3FA65F8A" w:rsidRPr="00B1211A">
          <w:rPr>
            <w:rFonts w:ascii="Arial" w:hAnsi="Arial" w:cs="Arial"/>
          </w:rPr>
          <w:t>then</w:t>
        </w:r>
      </w:ins>
      <w:r w:rsidR="00277CE3" w:rsidRPr="00B1211A">
        <w:rPr>
          <w:rFonts w:ascii="Arial" w:hAnsi="Arial" w:cs="Arial"/>
        </w:rPr>
        <w:t xml:space="preserve"> right</w:t>
      </w:r>
      <w:ins w:id="328" w:author="Zupfer, Amanda" w:date="2020-12-10T15:04:00Z">
        <w:r w:rsidR="6F4E875B" w:rsidRPr="00B1211A">
          <w:rPr>
            <w:rFonts w:ascii="Arial" w:hAnsi="Arial" w:cs="Arial"/>
          </w:rPr>
          <w:t>-</w:t>
        </w:r>
      </w:ins>
      <w:del w:id="329" w:author="Zupfer, Amanda" w:date="2020-12-10T15:04:00Z">
        <w:r w:rsidRPr="00B1211A" w:rsidDel="00277CE3">
          <w:rPr>
            <w:rFonts w:ascii="Arial" w:hAnsi="Arial" w:cs="Arial"/>
          </w:rPr>
          <w:delText xml:space="preserve"> </w:delText>
        </w:r>
      </w:del>
      <w:r w:rsidR="00277CE3" w:rsidRPr="00B1211A">
        <w:rPr>
          <w:rFonts w:ascii="Arial" w:hAnsi="Arial" w:cs="Arial"/>
        </w:rPr>
        <w:t>click</w:t>
      </w:r>
      <w:del w:id="330" w:author="Zupfer, Amanda" w:date="2020-12-10T15:04:00Z">
        <w:r w:rsidRPr="00B1211A" w:rsidDel="00277CE3">
          <w:rPr>
            <w:rFonts w:ascii="Arial" w:hAnsi="Arial" w:cs="Arial"/>
          </w:rPr>
          <w:delText>,</w:delText>
        </w:r>
      </w:del>
      <w:r w:rsidR="00277CE3" w:rsidRPr="00B1211A">
        <w:rPr>
          <w:rFonts w:ascii="Arial" w:hAnsi="Arial" w:cs="Arial"/>
        </w:rPr>
        <w:t xml:space="preserve"> </w:t>
      </w:r>
      <w:r w:rsidR="005B6236" w:rsidRPr="00B1211A">
        <w:rPr>
          <w:rFonts w:ascii="Arial" w:hAnsi="Arial" w:cs="Arial"/>
        </w:rPr>
        <w:t xml:space="preserve">and select </w:t>
      </w:r>
      <w:r w:rsidR="005B6236" w:rsidRPr="00B1211A">
        <w:rPr>
          <w:rFonts w:ascii="Arial" w:hAnsi="Arial" w:cs="Arial"/>
          <w:b/>
          <w:bCs/>
        </w:rPr>
        <w:t>Rename</w:t>
      </w:r>
      <w:r w:rsidR="005B6236" w:rsidRPr="00B1211A">
        <w:rPr>
          <w:rFonts w:ascii="Arial" w:hAnsi="Arial" w:cs="Arial"/>
        </w:rPr>
        <w:t xml:space="preserve">. Rename the figure to </w:t>
      </w:r>
      <w:r w:rsidR="005B6236" w:rsidRPr="00B1211A">
        <w:rPr>
          <w:rFonts w:ascii="Arial" w:hAnsi="Arial" w:cs="Arial"/>
          <w:b/>
          <w:bCs/>
        </w:rPr>
        <w:t>fig1-rotorFL</w:t>
      </w:r>
      <w:r w:rsidR="002960C0" w:rsidRPr="00B1211A">
        <w:rPr>
          <w:rFonts w:ascii="Arial" w:hAnsi="Arial" w:cs="Arial"/>
        </w:rPr>
        <w:t>.</w:t>
      </w:r>
      <w:r w:rsidR="000F02CC" w:rsidRPr="00B1211A">
        <w:rPr>
          <w:rFonts w:ascii="Arial" w:hAnsi="Arial" w:cs="Arial"/>
        </w:rPr>
        <w:t xml:space="preserve"> Renaming the figure helps differentiate between </w:t>
      </w:r>
      <w:ins w:id="331" w:author="Zupfer, Amanda" w:date="2020-12-10T15:06:00Z">
        <w:r w:rsidR="52121554" w:rsidRPr="00B1211A">
          <w:rPr>
            <w:rFonts w:ascii="Arial" w:hAnsi="Arial" w:cs="Arial"/>
          </w:rPr>
          <w:t xml:space="preserve">multiple </w:t>
        </w:r>
      </w:ins>
      <w:r w:rsidR="000F02CC" w:rsidRPr="00B1211A">
        <w:rPr>
          <w:rFonts w:ascii="Arial" w:hAnsi="Arial" w:cs="Arial"/>
        </w:rPr>
        <w:t>sequences</w:t>
      </w:r>
      <w:ins w:id="332" w:author="Zupfer, Amanda" w:date="2020-12-10T15:06:00Z">
        <w:r w:rsidR="0B03080C" w:rsidRPr="00B1211A">
          <w:rPr>
            <w:rFonts w:ascii="Arial" w:hAnsi="Arial" w:cs="Arial"/>
          </w:rPr>
          <w:t>.</w:t>
        </w:r>
      </w:ins>
      <w:del w:id="333" w:author="Zupfer, Amanda" w:date="2020-12-10T15:06:00Z">
        <w:r w:rsidRPr="00B1211A" w:rsidDel="000F02CC">
          <w:rPr>
            <w:rFonts w:ascii="Arial" w:hAnsi="Arial" w:cs="Arial"/>
          </w:rPr>
          <w:delText xml:space="preserve"> </w:delText>
        </w:r>
      </w:del>
      <w:del w:id="334" w:author="Zupfer, Amanda" w:date="2020-12-10T15:05:00Z">
        <w:r w:rsidRPr="00B1211A" w:rsidDel="000F02CC">
          <w:rPr>
            <w:rFonts w:ascii="Arial" w:hAnsi="Arial" w:cs="Arial"/>
          </w:rPr>
          <w:delText xml:space="preserve">if </w:delText>
        </w:r>
      </w:del>
      <w:del w:id="335" w:author="Zupfer, Amanda" w:date="2020-12-10T15:06:00Z">
        <w:r w:rsidRPr="00B1211A" w:rsidDel="000F02CC">
          <w:rPr>
            <w:rFonts w:ascii="Arial" w:hAnsi="Arial" w:cs="Arial"/>
          </w:rPr>
          <w:delText>there are multiple</w:delText>
        </w:r>
        <w:r w:rsidRPr="00B1211A" w:rsidDel="00DE402E">
          <w:rPr>
            <w:rFonts w:ascii="Arial" w:hAnsi="Arial" w:cs="Arial"/>
          </w:rPr>
          <w:delText xml:space="preserve">, which there will be after this </w:delText>
        </w:r>
        <w:r w:rsidRPr="00B1211A" w:rsidDel="00025A58">
          <w:rPr>
            <w:rFonts w:ascii="Arial" w:hAnsi="Arial" w:cs="Arial"/>
          </w:rPr>
          <w:delText>tutorial is completed.</w:delText>
        </w:r>
      </w:del>
    </w:p>
    <w:p w14:paraId="64B4E8B3" w14:textId="77880CE2" w:rsidR="00B068E5" w:rsidRDefault="00E95DB1" w:rsidP="00A52CB4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del w:id="336" w:author="Zupfer, Amanda" w:date="2020-12-10T15:07:00Z">
        <w:r w:rsidRPr="00B1211A" w:rsidDel="00E95DB1">
          <w:rPr>
            <w:rFonts w:ascii="Arial" w:hAnsi="Arial" w:cs="Arial"/>
          </w:rPr>
          <w:delText>In order</w:delText>
        </w:r>
      </w:del>
      <w:del w:id="337" w:author="Delano, Jake" w:date="2020-12-11T08:51:00Z">
        <w:r w:rsidRPr="00B1211A" w:rsidDel="00DF3BD8">
          <w:rPr>
            <w:rFonts w:ascii="Arial" w:hAnsi="Arial" w:cs="Arial"/>
          </w:rPr>
          <w:delText xml:space="preserve"> </w:delText>
        </w:r>
      </w:del>
      <w:ins w:id="338" w:author="Zupfer, Amanda" w:date="2020-12-10T15:07:00Z">
        <w:r w:rsidR="0DB5B94B" w:rsidRPr="00B1211A">
          <w:rPr>
            <w:rFonts w:ascii="Arial" w:hAnsi="Arial" w:cs="Arial"/>
          </w:rPr>
          <w:t>T</w:t>
        </w:r>
      </w:ins>
      <w:del w:id="339" w:author="Zupfer, Amanda" w:date="2020-12-10T15:07:00Z">
        <w:r w:rsidRPr="00B1211A" w:rsidDel="00E95DB1">
          <w:rPr>
            <w:rFonts w:ascii="Arial" w:hAnsi="Arial" w:cs="Arial"/>
          </w:rPr>
          <w:delText>t</w:delText>
        </w:r>
      </w:del>
      <w:r w:rsidRPr="00B1211A">
        <w:rPr>
          <w:rFonts w:ascii="Arial" w:hAnsi="Arial" w:cs="Arial"/>
        </w:rPr>
        <w:t xml:space="preserve">o </w:t>
      </w:r>
      <w:proofErr w:type="gramStart"/>
      <w:r w:rsidRPr="00B1211A">
        <w:rPr>
          <w:rFonts w:ascii="Arial" w:hAnsi="Arial" w:cs="Arial"/>
        </w:rPr>
        <w:t>create</w:t>
      </w:r>
      <w:proofErr w:type="gramEnd"/>
      <w:r w:rsidRPr="00B1211A">
        <w:rPr>
          <w:rFonts w:ascii="Arial" w:hAnsi="Arial" w:cs="Arial"/>
        </w:rPr>
        <w:t xml:space="preserve"> a step-by-step </w:t>
      </w:r>
      <w:r w:rsidR="00445C36" w:rsidRPr="00B1211A">
        <w:rPr>
          <w:rFonts w:ascii="Arial" w:hAnsi="Arial" w:cs="Arial"/>
        </w:rPr>
        <w:t>animation for AR</w:t>
      </w:r>
      <w:del w:id="340" w:author="Zupfer, Amanda" w:date="2020-12-10T15:07:00Z">
        <w:r w:rsidRPr="00B1211A" w:rsidDel="00445C36">
          <w:rPr>
            <w:rFonts w:ascii="Arial" w:hAnsi="Arial" w:cs="Arial"/>
          </w:rPr>
          <w:delText xml:space="preserve"> use</w:delText>
        </w:r>
      </w:del>
      <w:r w:rsidR="00BA1AE1" w:rsidRPr="00B1211A">
        <w:rPr>
          <w:rFonts w:ascii="Arial" w:hAnsi="Arial" w:cs="Arial"/>
        </w:rPr>
        <w:t>,</w:t>
      </w:r>
      <w:r w:rsidR="00445C36" w:rsidRPr="00B1211A">
        <w:rPr>
          <w:rFonts w:ascii="Arial" w:hAnsi="Arial" w:cs="Arial"/>
        </w:rPr>
        <w:t xml:space="preserve"> a </w:t>
      </w:r>
      <w:del w:id="341" w:author="Delano, Jake" w:date="2020-12-11T08:52:00Z">
        <w:r w:rsidR="00445C36" w:rsidRPr="00B1211A" w:rsidDel="00C611B1">
          <w:rPr>
            <w:rFonts w:ascii="Arial" w:hAnsi="Arial" w:cs="Arial"/>
            <w:b/>
            <w:bCs/>
          </w:rPr>
          <w:delText>Sequence</w:delText>
        </w:r>
        <w:r w:rsidR="00445C36" w:rsidRPr="00B1211A" w:rsidDel="00C611B1">
          <w:rPr>
            <w:rFonts w:ascii="Arial" w:hAnsi="Arial" w:cs="Arial"/>
          </w:rPr>
          <w:delText xml:space="preserve"> </w:delText>
        </w:r>
      </w:del>
      <w:ins w:id="342" w:author="Delano, Jake" w:date="2020-12-11T08:52:00Z">
        <w:r w:rsidR="00C611B1">
          <w:rPr>
            <w:rFonts w:ascii="Arial" w:hAnsi="Arial" w:cs="Arial"/>
            <w:b/>
            <w:bCs/>
          </w:rPr>
          <w:t>sequence</w:t>
        </w:r>
        <w:r w:rsidR="00C611B1" w:rsidRPr="00B1211A">
          <w:rPr>
            <w:rFonts w:ascii="Arial" w:hAnsi="Arial" w:cs="Arial"/>
          </w:rPr>
          <w:t xml:space="preserve"> </w:t>
        </w:r>
      </w:ins>
      <w:r w:rsidR="00445C36" w:rsidRPr="00B1211A">
        <w:rPr>
          <w:rFonts w:ascii="Arial" w:hAnsi="Arial" w:cs="Arial"/>
        </w:rPr>
        <w:t>needs to be added to the Creo Illustrate file.</w:t>
      </w:r>
      <w:r w:rsidR="00190904" w:rsidRPr="00B1211A">
        <w:rPr>
          <w:rFonts w:ascii="Arial" w:hAnsi="Arial" w:cs="Arial"/>
        </w:rPr>
        <w:t xml:space="preserve"> To add a </w:t>
      </w:r>
      <w:del w:id="343" w:author="Delano, Jake" w:date="2020-12-11T08:52:00Z">
        <w:r w:rsidR="00190904" w:rsidRPr="00B1211A" w:rsidDel="00C611B1">
          <w:rPr>
            <w:rFonts w:ascii="Arial" w:hAnsi="Arial" w:cs="Arial"/>
            <w:b/>
            <w:bCs/>
          </w:rPr>
          <w:delText>Sequence</w:delText>
        </w:r>
      </w:del>
      <w:ins w:id="344" w:author="Delano, Jake" w:date="2020-12-11T08:52:00Z">
        <w:r w:rsidR="00C611B1">
          <w:rPr>
            <w:rFonts w:ascii="Arial" w:hAnsi="Arial" w:cs="Arial"/>
            <w:b/>
            <w:bCs/>
          </w:rPr>
          <w:t>sequence</w:t>
        </w:r>
      </w:ins>
      <w:r w:rsidR="00190904" w:rsidRPr="00B1211A">
        <w:rPr>
          <w:rFonts w:ascii="Arial" w:hAnsi="Arial" w:cs="Arial"/>
        </w:rPr>
        <w:t xml:space="preserve">, navigate to the </w:t>
      </w:r>
      <w:r w:rsidR="00190904" w:rsidRPr="00B1211A">
        <w:rPr>
          <w:rFonts w:ascii="Arial" w:hAnsi="Arial" w:cs="Arial"/>
          <w:b/>
          <w:bCs/>
        </w:rPr>
        <w:t>Animation</w:t>
      </w:r>
      <w:r w:rsidR="00190904" w:rsidRPr="00B1211A">
        <w:rPr>
          <w:rFonts w:ascii="Arial" w:hAnsi="Arial" w:cs="Arial"/>
        </w:rPr>
        <w:t xml:space="preserve"> tab and select </w:t>
      </w:r>
      <w:r w:rsidR="00190904" w:rsidRPr="00B1211A">
        <w:rPr>
          <w:rFonts w:ascii="Arial" w:hAnsi="Arial" w:cs="Arial"/>
          <w:b/>
          <w:bCs/>
        </w:rPr>
        <w:t>Sequence</w:t>
      </w:r>
      <w:r w:rsidR="004A6E77" w:rsidRPr="00B1211A">
        <w:rPr>
          <w:rFonts w:ascii="Arial" w:hAnsi="Arial" w:cs="Arial"/>
        </w:rPr>
        <w:t xml:space="preserve"> in the </w:t>
      </w:r>
      <w:r w:rsidR="004A6E77" w:rsidRPr="00B1211A">
        <w:rPr>
          <w:rFonts w:ascii="Arial" w:hAnsi="Arial" w:cs="Arial"/>
          <w:b/>
          <w:bCs/>
        </w:rPr>
        <w:t>New</w:t>
      </w:r>
      <w:r w:rsidR="004A6E77" w:rsidRPr="00B1211A">
        <w:rPr>
          <w:rFonts w:ascii="Arial" w:hAnsi="Arial" w:cs="Arial"/>
        </w:rPr>
        <w:t xml:space="preserve"> section in the ribbon.</w:t>
      </w:r>
      <w:r w:rsidR="00202083" w:rsidRPr="00B1211A">
        <w:rPr>
          <w:rFonts w:ascii="Arial" w:hAnsi="Arial" w:cs="Arial"/>
        </w:rPr>
        <w:t xml:space="preserve"> </w:t>
      </w:r>
    </w:p>
    <w:p w14:paraId="17F87D3A" w14:textId="05D932AB" w:rsidR="00B068E5" w:rsidRPr="00B068E5" w:rsidRDefault="00B068E5" w:rsidP="00B068E5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8798DB4" wp14:editId="07CB253A">
            <wp:extent cx="4260082" cy="1188720"/>
            <wp:effectExtent l="19050" t="19050" r="26670" b="1143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60082" cy="1188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D6C2DB" w14:textId="038563A9" w:rsidR="00A52CB4" w:rsidRDefault="00202083" w:rsidP="00A52CB4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del w:id="345" w:author="Zupfer, Amanda" w:date="2020-12-10T15:21:00Z">
        <w:r w:rsidRPr="00B1211A" w:rsidDel="00202083">
          <w:rPr>
            <w:rFonts w:ascii="Arial" w:hAnsi="Arial" w:cs="Arial"/>
          </w:rPr>
          <w:delText>A new tab titled</w:delText>
        </w:r>
      </w:del>
      <w:ins w:id="346" w:author="Zupfer, Amanda" w:date="2020-12-10T15:21:00Z">
        <w:r w:rsidR="53ED7DD2" w:rsidRPr="00B1211A">
          <w:rPr>
            <w:rFonts w:ascii="Arial" w:hAnsi="Arial" w:cs="Arial"/>
          </w:rPr>
          <w:t xml:space="preserve">The </w:t>
        </w:r>
      </w:ins>
      <w:del w:id="347" w:author="Zupfer, Amanda" w:date="2020-12-10T15:22:00Z">
        <w:r w:rsidRPr="00B1211A" w:rsidDel="00202083">
          <w:rPr>
            <w:rFonts w:ascii="Arial" w:hAnsi="Arial" w:cs="Arial"/>
          </w:rPr>
          <w:delText xml:space="preserve"> </w:delText>
        </w:r>
      </w:del>
      <w:r w:rsidRPr="00B1211A">
        <w:rPr>
          <w:rFonts w:ascii="Arial" w:hAnsi="Arial" w:cs="Arial"/>
          <w:b/>
          <w:bCs/>
        </w:rPr>
        <w:t>Step Editor</w:t>
      </w:r>
      <w:r w:rsidRPr="00B1211A">
        <w:rPr>
          <w:rFonts w:ascii="Arial" w:hAnsi="Arial" w:cs="Arial"/>
        </w:rPr>
        <w:t xml:space="preserve"> </w:t>
      </w:r>
      <w:del w:id="348" w:author="Zupfer, Amanda" w:date="2020-12-10T15:22:00Z">
        <w:r w:rsidRPr="00B1211A" w:rsidDel="00202083">
          <w:rPr>
            <w:rFonts w:ascii="Arial" w:hAnsi="Arial" w:cs="Arial"/>
          </w:rPr>
          <w:delText xml:space="preserve">will </w:delText>
        </w:r>
      </w:del>
      <w:r w:rsidRPr="00B1211A">
        <w:rPr>
          <w:rFonts w:ascii="Arial" w:hAnsi="Arial" w:cs="Arial"/>
        </w:rPr>
        <w:t>appear</w:t>
      </w:r>
      <w:ins w:id="349" w:author="Zupfer, Amanda" w:date="2020-12-10T15:22:00Z">
        <w:r w:rsidR="4B1E3260" w:rsidRPr="00B1211A">
          <w:rPr>
            <w:rFonts w:ascii="Arial" w:hAnsi="Arial" w:cs="Arial"/>
          </w:rPr>
          <w:t>s</w:t>
        </w:r>
      </w:ins>
      <w:r w:rsidRPr="00B1211A">
        <w:rPr>
          <w:rFonts w:ascii="Arial" w:hAnsi="Arial" w:cs="Arial"/>
        </w:rPr>
        <w:t xml:space="preserve"> in the Primary Panel</w:t>
      </w:r>
      <w:del w:id="350" w:author="Zupfer, Amanda" w:date="2020-12-10T15:22:00Z">
        <w:r w:rsidRPr="00B1211A" w:rsidDel="008D09DE">
          <w:rPr>
            <w:rFonts w:ascii="Arial" w:hAnsi="Arial" w:cs="Arial"/>
          </w:rPr>
          <w:delText>,</w:delText>
        </w:r>
      </w:del>
      <w:r w:rsidR="008D09DE" w:rsidRPr="00B1211A">
        <w:rPr>
          <w:rFonts w:ascii="Arial" w:hAnsi="Arial" w:cs="Arial"/>
        </w:rPr>
        <w:t xml:space="preserve"> with an initial structur</w:t>
      </w:r>
      <w:ins w:id="351" w:author="Zupfer, Amanda" w:date="2020-12-10T15:22:00Z">
        <w:r w:rsidR="7879DDC8" w:rsidRPr="00B1211A">
          <w:rPr>
            <w:rFonts w:ascii="Arial" w:hAnsi="Arial" w:cs="Arial"/>
          </w:rPr>
          <w:t>e</w:t>
        </w:r>
      </w:ins>
      <w:del w:id="352" w:author="Zupfer, Amanda" w:date="2020-12-10T15:21:00Z">
        <w:r w:rsidRPr="00B1211A" w:rsidDel="008D09DE">
          <w:rPr>
            <w:rFonts w:ascii="Arial" w:hAnsi="Arial" w:cs="Arial"/>
          </w:rPr>
          <w:delText>e</w:delText>
        </w:r>
      </w:del>
      <w:r w:rsidR="008D09DE" w:rsidRPr="00B1211A">
        <w:rPr>
          <w:rFonts w:ascii="Arial" w:hAnsi="Arial" w:cs="Arial"/>
        </w:rPr>
        <w:t xml:space="preserve"> that looks like the </w:t>
      </w:r>
      <w:r w:rsidR="00567816" w:rsidRPr="00B1211A">
        <w:rPr>
          <w:rFonts w:ascii="Arial" w:hAnsi="Arial" w:cs="Arial"/>
        </w:rPr>
        <w:t xml:space="preserve">image below. Each step in the sequence </w:t>
      </w:r>
      <w:del w:id="353" w:author="Zupfer, Amanda" w:date="2020-12-10T15:22:00Z">
        <w:r w:rsidRPr="00B1211A" w:rsidDel="00567816">
          <w:rPr>
            <w:rFonts w:ascii="Arial" w:hAnsi="Arial" w:cs="Arial"/>
          </w:rPr>
          <w:delText xml:space="preserve">will </w:delText>
        </w:r>
      </w:del>
      <w:r w:rsidR="00567816" w:rsidRPr="00B1211A">
        <w:rPr>
          <w:rFonts w:ascii="Arial" w:hAnsi="Arial" w:cs="Arial"/>
        </w:rPr>
        <w:t>feature</w:t>
      </w:r>
      <w:ins w:id="354" w:author="Zupfer, Amanda" w:date="2020-12-10T15:22:00Z">
        <w:r w:rsidR="5EDAD5F3" w:rsidRPr="00B1211A">
          <w:rPr>
            <w:rFonts w:ascii="Arial" w:hAnsi="Arial" w:cs="Arial"/>
          </w:rPr>
          <w:t>s</w:t>
        </w:r>
      </w:ins>
      <w:r w:rsidR="00567816" w:rsidRPr="00B1211A">
        <w:rPr>
          <w:rFonts w:ascii="Arial" w:hAnsi="Arial" w:cs="Arial"/>
        </w:rPr>
        <w:t xml:space="preserve"> a separate animation. When these steps are played at the same time, they </w:t>
      </w:r>
      <w:del w:id="355" w:author="Zupfer, Amanda" w:date="2020-12-10T15:22:00Z">
        <w:r w:rsidRPr="00B1211A" w:rsidDel="00567816">
          <w:rPr>
            <w:rFonts w:ascii="Arial" w:hAnsi="Arial" w:cs="Arial"/>
          </w:rPr>
          <w:delText xml:space="preserve">will </w:delText>
        </w:r>
      </w:del>
      <w:r w:rsidR="00567816" w:rsidRPr="00B1211A">
        <w:rPr>
          <w:rFonts w:ascii="Arial" w:hAnsi="Arial" w:cs="Arial"/>
        </w:rPr>
        <w:t>create a comprehensive sequence for disassembling the motor from the rest of the quadcopter.</w:t>
      </w:r>
    </w:p>
    <w:p w14:paraId="53F494B5" w14:textId="7B73E374" w:rsidR="0040540A" w:rsidRPr="0040540A" w:rsidRDefault="0040540A" w:rsidP="0040540A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27E9D2E7" wp14:editId="43A78F58">
            <wp:extent cx="1626719" cy="2926080"/>
            <wp:effectExtent l="19050" t="19050" r="12065" b="266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26719" cy="2926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972465" w14:textId="36D923ED" w:rsidR="00546F1B" w:rsidRPr="00437A34" w:rsidRDefault="00FE0718" w:rsidP="00437A34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B1211A">
        <w:rPr>
          <w:rFonts w:ascii="Arial" w:hAnsi="Arial" w:cs="Arial"/>
        </w:rPr>
        <w:t xml:space="preserve">Before starting a sequence, ensure that </w:t>
      </w:r>
      <w:r w:rsidR="00C01FC5" w:rsidRPr="00B1211A">
        <w:rPr>
          <w:rFonts w:ascii="Arial" w:hAnsi="Arial" w:cs="Arial"/>
        </w:rPr>
        <w:t xml:space="preserve">the </w:t>
      </w:r>
      <w:r w:rsidR="00C01FC5" w:rsidRPr="00B1211A">
        <w:rPr>
          <w:rFonts w:ascii="Arial" w:hAnsi="Arial" w:cs="Arial"/>
          <w:b/>
          <w:bCs/>
        </w:rPr>
        <w:t>Record Content</w:t>
      </w:r>
      <w:r w:rsidR="00C01FC5" w:rsidRPr="00B1211A">
        <w:rPr>
          <w:rFonts w:ascii="Arial" w:hAnsi="Arial" w:cs="Arial"/>
        </w:rPr>
        <w:t xml:space="preserve"> button is selected in the </w:t>
      </w:r>
      <w:r w:rsidR="00C01FC5" w:rsidRPr="00B1211A">
        <w:rPr>
          <w:rFonts w:ascii="Arial" w:hAnsi="Arial" w:cs="Arial"/>
          <w:b/>
          <w:bCs/>
        </w:rPr>
        <w:t>Animation</w:t>
      </w:r>
      <w:r w:rsidR="00C01FC5" w:rsidRPr="00B1211A">
        <w:rPr>
          <w:rFonts w:ascii="Arial" w:hAnsi="Arial" w:cs="Arial"/>
        </w:rPr>
        <w:t xml:space="preserve"> tab.</w:t>
      </w:r>
      <w:r w:rsidR="007C4A78" w:rsidRPr="00B1211A">
        <w:rPr>
          <w:rFonts w:ascii="Arial" w:hAnsi="Arial" w:cs="Arial"/>
        </w:rPr>
        <w:t xml:space="preserve"> The red circle in the corner of the screen </w:t>
      </w:r>
      <w:del w:id="356" w:author="Zupfer, Amanda" w:date="2020-12-10T15:23:00Z">
        <w:r w:rsidRPr="00B1211A" w:rsidDel="007C4A78">
          <w:rPr>
            <w:rFonts w:ascii="Arial" w:hAnsi="Arial" w:cs="Arial"/>
          </w:rPr>
          <w:delText xml:space="preserve">will </w:delText>
        </w:r>
      </w:del>
      <w:del w:id="357" w:author="Zupfer, Amanda" w:date="2020-12-10T15:24:00Z">
        <w:r w:rsidRPr="00B1211A" w:rsidDel="007C4A78">
          <w:rPr>
            <w:rFonts w:ascii="Arial" w:hAnsi="Arial" w:cs="Arial"/>
          </w:rPr>
          <w:delText xml:space="preserve">signify </w:delText>
        </w:r>
      </w:del>
      <w:ins w:id="358" w:author="Zupfer, Amanda" w:date="2020-12-10T15:24:00Z">
        <w:r w:rsidR="4910FB5E" w:rsidRPr="00B1211A">
          <w:rPr>
            <w:rFonts w:ascii="Arial" w:hAnsi="Arial" w:cs="Arial"/>
          </w:rPr>
          <w:t xml:space="preserve">signifies </w:t>
        </w:r>
      </w:ins>
      <w:r w:rsidR="007C4A78" w:rsidRPr="00B1211A">
        <w:rPr>
          <w:rFonts w:ascii="Arial" w:hAnsi="Arial" w:cs="Arial"/>
        </w:rPr>
        <w:t>that this feature is active</w:t>
      </w:r>
      <w:del w:id="359" w:author="Zupfer, Amanda" w:date="2020-12-10T15:24:00Z">
        <w:r w:rsidRPr="00B1211A" w:rsidDel="007C4A78">
          <w:rPr>
            <w:rFonts w:ascii="Arial" w:hAnsi="Arial" w:cs="Arial"/>
          </w:rPr>
          <w:delText>.</w:delText>
        </w:r>
        <w:r w:rsidRPr="00B1211A" w:rsidDel="00C01FC5">
          <w:rPr>
            <w:rFonts w:ascii="Arial" w:hAnsi="Arial" w:cs="Arial"/>
          </w:rPr>
          <w:delText xml:space="preserve"> This will </w:delText>
        </w:r>
      </w:del>
      <w:ins w:id="360" w:author="Zupfer, Amanda" w:date="2020-12-10T15:24:00Z">
        <w:r w:rsidR="36E59C76" w:rsidRPr="00B1211A">
          <w:rPr>
            <w:rFonts w:ascii="Arial" w:hAnsi="Arial" w:cs="Arial"/>
          </w:rPr>
          <w:t>, and</w:t>
        </w:r>
      </w:ins>
      <w:ins w:id="361" w:author="Zupfer, Amanda" w:date="2020-12-10T15:25:00Z">
        <w:r w:rsidR="36E59C76" w:rsidRPr="00B1211A">
          <w:rPr>
            <w:rFonts w:ascii="Arial" w:hAnsi="Arial" w:cs="Arial"/>
          </w:rPr>
          <w:t xml:space="preserve"> that </w:t>
        </w:r>
      </w:ins>
      <w:del w:id="362" w:author="Zupfer, Amanda" w:date="2020-12-10T15:25:00Z">
        <w:r w:rsidRPr="00B1211A" w:rsidDel="00C01FC5">
          <w:rPr>
            <w:rFonts w:ascii="Arial" w:hAnsi="Arial" w:cs="Arial"/>
          </w:rPr>
          <w:delText xml:space="preserve">record </w:delText>
        </w:r>
      </w:del>
      <w:r w:rsidR="00C01FC5" w:rsidRPr="00B1211A">
        <w:rPr>
          <w:rFonts w:ascii="Arial" w:hAnsi="Arial" w:cs="Arial"/>
        </w:rPr>
        <w:t>all changes that are made to the model during the step</w:t>
      </w:r>
      <w:ins w:id="363" w:author="Zupfer, Amanda" w:date="2020-12-10T15:25:00Z">
        <w:r w:rsidR="2C850C59" w:rsidRPr="00B1211A">
          <w:rPr>
            <w:rFonts w:ascii="Arial" w:hAnsi="Arial" w:cs="Arial"/>
          </w:rPr>
          <w:t xml:space="preserve"> are being recorded</w:t>
        </w:r>
      </w:ins>
      <w:r w:rsidR="00C01FC5" w:rsidRPr="00B1211A">
        <w:rPr>
          <w:rFonts w:ascii="Arial" w:hAnsi="Arial" w:cs="Arial"/>
        </w:rPr>
        <w:t xml:space="preserve">. If </w:t>
      </w:r>
      <w:del w:id="364" w:author="Zupfer, Amanda" w:date="2020-12-10T15:25:00Z">
        <w:r w:rsidRPr="00B1211A" w:rsidDel="00C01FC5">
          <w:rPr>
            <w:rFonts w:ascii="Arial" w:hAnsi="Arial" w:cs="Arial"/>
          </w:rPr>
          <w:delText xml:space="preserve">this </w:delText>
        </w:r>
      </w:del>
      <w:ins w:id="365" w:author="Zupfer, Amanda" w:date="2020-12-10T15:25:00Z">
        <w:r w:rsidR="12DB4FC8" w:rsidRPr="00B1211A">
          <w:rPr>
            <w:rFonts w:ascii="Arial" w:hAnsi="Arial" w:cs="Arial"/>
            <w:b/>
            <w:bCs/>
            <w:rPrChange w:id="366" w:author="Zupfer, Amanda" w:date="2020-12-10T15:25:00Z">
              <w:rPr>
                <w:rFonts w:ascii="Arial" w:hAnsi="Arial" w:cs="Arial"/>
              </w:rPr>
            </w:rPrChange>
          </w:rPr>
          <w:t>Record Content</w:t>
        </w:r>
        <w:r w:rsidR="12DB4FC8" w:rsidRPr="00B1211A">
          <w:rPr>
            <w:rFonts w:ascii="Arial" w:hAnsi="Arial" w:cs="Arial"/>
          </w:rPr>
          <w:t xml:space="preserve"> </w:t>
        </w:r>
      </w:ins>
      <w:r w:rsidR="00C01FC5" w:rsidRPr="00B1211A">
        <w:rPr>
          <w:rFonts w:ascii="Arial" w:hAnsi="Arial" w:cs="Arial"/>
        </w:rPr>
        <w:t>is not selected, the changes will not be recorded for playback.</w:t>
      </w:r>
    </w:p>
    <w:p w14:paraId="3A57EF63" w14:textId="348515B7" w:rsidR="008D43B7" w:rsidRPr="008D43B7" w:rsidRDefault="00B64617" w:rsidP="00571C0D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26EE65F" wp14:editId="1FDD3EBC">
            <wp:extent cx="4759604" cy="2514600"/>
            <wp:effectExtent l="19050" t="19050" r="22225" b="190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4591"/>
                    <a:stretch/>
                  </pic:blipFill>
                  <pic:spPr bwMode="auto">
                    <a:xfrm>
                      <a:off x="0" y="0"/>
                      <a:ext cx="4759604" cy="2514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D0652" w14:textId="334D3205" w:rsidR="008D43B7" w:rsidRDefault="00244E1C" w:rsidP="00A52CB4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9959D2">
        <w:rPr>
          <w:rFonts w:ascii="Arial" w:hAnsi="Arial" w:cs="Arial"/>
          <w:b/>
          <w:bCs/>
        </w:rPr>
        <w:t xml:space="preserve">Step 1: Remove the </w:t>
      </w:r>
      <w:r w:rsidR="00224DC9" w:rsidRPr="009959D2">
        <w:rPr>
          <w:rFonts w:ascii="Arial" w:hAnsi="Arial" w:cs="Arial"/>
          <w:b/>
          <w:bCs/>
        </w:rPr>
        <w:t>motor</w:t>
      </w:r>
      <w:del w:id="367" w:author="Delano, Jake" w:date="2020-12-11T08:55:00Z">
        <w:r w:rsidR="00224DC9" w:rsidDel="004F3222">
          <w:rPr>
            <w:rFonts w:ascii="Arial" w:hAnsi="Arial" w:cs="Arial"/>
          </w:rPr>
          <w:delText>.</w:delText>
        </w:r>
      </w:del>
    </w:p>
    <w:p w14:paraId="47E4C344" w14:textId="52935616" w:rsidR="00DF25D4" w:rsidRPr="00491756" w:rsidRDefault="00C641DD" w:rsidP="002200C0">
      <w:pPr>
        <w:pStyle w:val="ListParagraph"/>
        <w:numPr>
          <w:ilvl w:val="1"/>
          <w:numId w:val="2"/>
        </w:numPr>
        <w:rPr>
          <w:rFonts w:ascii="Arial" w:hAnsi="Arial" w:cs="Arial"/>
        </w:rPr>
      </w:pPr>
      <w:r w:rsidRPr="00B1211A">
        <w:rPr>
          <w:rFonts w:ascii="Arial" w:hAnsi="Arial" w:cs="Arial"/>
        </w:rPr>
        <w:t xml:space="preserve">Click </w:t>
      </w:r>
      <w:del w:id="368" w:author="Zupfer, Amanda" w:date="2020-12-10T15:27:00Z">
        <w:r w:rsidRPr="00B1211A" w:rsidDel="00C641DD">
          <w:rPr>
            <w:rFonts w:ascii="Arial" w:hAnsi="Arial" w:cs="Arial"/>
          </w:rPr>
          <w:delText xml:space="preserve">into </w:delText>
        </w:r>
      </w:del>
      <w:r w:rsidRPr="00B1211A">
        <w:rPr>
          <w:rFonts w:ascii="Arial" w:hAnsi="Arial" w:cs="Arial"/>
          <w:b/>
          <w:bCs/>
        </w:rPr>
        <w:t>Step 1</w:t>
      </w:r>
      <w:r w:rsidRPr="00B1211A">
        <w:rPr>
          <w:rFonts w:ascii="Arial" w:hAnsi="Arial" w:cs="Arial"/>
        </w:rPr>
        <w:t xml:space="preserve"> in the </w:t>
      </w:r>
      <w:r w:rsidR="00967D7B" w:rsidRPr="00B1211A">
        <w:rPr>
          <w:rFonts w:ascii="Arial" w:hAnsi="Arial" w:cs="Arial"/>
          <w:b/>
          <w:bCs/>
        </w:rPr>
        <w:t>Step Editor</w:t>
      </w:r>
      <w:r w:rsidR="00967D7B" w:rsidRPr="00B1211A">
        <w:rPr>
          <w:rFonts w:ascii="Arial" w:hAnsi="Arial" w:cs="Arial"/>
        </w:rPr>
        <w:t xml:space="preserve"> to </w:t>
      </w:r>
      <w:del w:id="369" w:author="Zupfer, Amanda" w:date="2020-12-10T15:27:00Z">
        <w:r w:rsidRPr="00B1211A" w:rsidDel="00967D7B">
          <w:rPr>
            <w:rFonts w:ascii="Arial" w:hAnsi="Arial" w:cs="Arial"/>
          </w:rPr>
          <w:delText xml:space="preserve">start </w:delText>
        </w:r>
      </w:del>
      <w:ins w:id="370" w:author="Zupfer, Amanda" w:date="2020-12-10T15:27:00Z">
        <w:r w:rsidR="03791B04" w:rsidRPr="00B1211A">
          <w:rPr>
            <w:rFonts w:ascii="Arial" w:hAnsi="Arial" w:cs="Arial"/>
          </w:rPr>
          <w:t xml:space="preserve">begin </w:t>
        </w:r>
      </w:ins>
      <w:r w:rsidR="00967D7B" w:rsidRPr="00B1211A">
        <w:rPr>
          <w:rFonts w:ascii="Arial" w:hAnsi="Arial" w:cs="Arial"/>
        </w:rPr>
        <w:t xml:space="preserve">editing the </w:t>
      </w:r>
      <w:del w:id="371" w:author="Zupfer, Amanda" w:date="2020-12-10T15:27:00Z">
        <w:r w:rsidRPr="00B1211A" w:rsidDel="00967D7B">
          <w:rPr>
            <w:rFonts w:ascii="Arial" w:hAnsi="Arial" w:cs="Arial"/>
          </w:rPr>
          <w:delText xml:space="preserve">first </w:delText>
        </w:r>
      </w:del>
      <w:r w:rsidR="00967D7B" w:rsidRPr="00B1211A">
        <w:rPr>
          <w:rFonts w:ascii="Arial" w:hAnsi="Arial" w:cs="Arial"/>
        </w:rPr>
        <w:t>step</w:t>
      </w:r>
      <w:r w:rsidR="00AF7E3D" w:rsidRPr="00B1211A">
        <w:rPr>
          <w:rFonts w:ascii="Arial" w:hAnsi="Arial" w:cs="Arial"/>
        </w:rPr>
        <w:t xml:space="preserve">. The </w:t>
      </w:r>
      <w:r w:rsidR="00AF7E3D" w:rsidRPr="00E80E30">
        <w:rPr>
          <w:rFonts w:ascii="Arial" w:hAnsi="Arial" w:cs="Arial"/>
          <w:rPrChange w:id="372" w:author="Delano, Jake" w:date="2020-12-11T08:52:00Z">
            <w:rPr>
              <w:rFonts w:ascii="Arial" w:hAnsi="Arial" w:cs="Arial"/>
              <w:b/>
              <w:bCs/>
            </w:rPr>
          </w:rPrChange>
        </w:rPr>
        <w:t>Lower Data Panel</w:t>
      </w:r>
      <w:r w:rsidR="00AF7E3D" w:rsidRPr="00B1211A">
        <w:rPr>
          <w:rFonts w:ascii="Arial" w:hAnsi="Arial" w:cs="Arial"/>
        </w:rPr>
        <w:t xml:space="preserve">, consisting of the </w:t>
      </w:r>
      <w:r w:rsidR="00AF7E3D" w:rsidRPr="00B1211A">
        <w:rPr>
          <w:rFonts w:ascii="Arial" w:hAnsi="Arial" w:cs="Arial"/>
          <w:b/>
          <w:bCs/>
        </w:rPr>
        <w:t>Keyframe Editor, Item List, Description, Resources, Localization, and Attributes</w:t>
      </w:r>
      <w:r w:rsidR="00AF7E3D" w:rsidRPr="00B1211A">
        <w:rPr>
          <w:rFonts w:ascii="Arial" w:hAnsi="Arial" w:cs="Arial"/>
        </w:rPr>
        <w:t xml:space="preserve"> tabs</w:t>
      </w:r>
      <w:r w:rsidR="006809F2" w:rsidRPr="00B1211A">
        <w:rPr>
          <w:rFonts w:ascii="Arial" w:hAnsi="Arial" w:cs="Arial"/>
        </w:rPr>
        <w:t xml:space="preserve"> </w:t>
      </w:r>
      <w:del w:id="373" w:author="Zupfer, Amanda" w:date="2020-12-10T15:28:00Z">
        <w:r w:rsidRPr="00B1211A" w:rsidDel="006809F2">
          <w:rPr>
            <w:rFonts w:ascii="Arial" w:hAnsi="Arial" w:cs="Arial"/>
          </w:rPr>
          <w:delText xml:space="preserve">will </w:delText>
        </w:r>
      </w:del>
      <w:r w:rsidR="006809F2" w:rsidRPr="00B1211A">
        <w:rPr>
          <w:rFonts w:ascii="Arial" w:hAnsi="Arial" w:cs="Arial"/>
        </w:rPr>
        <w:t>appear</w:t>
      </w:r>
      <w:ins w:id="374" w:author="Zupfer, Amanda" w:date="2020-12-10T15:28:00Z">
        <w:r w:rsidR="35663CE5" w:rsidRPr="00B1211A">
          <w:rPr>
            <w:rFonts w:ascii="Arial" w:hAnsi="Arial" w:cs="Arial"/>
          </w:rPr>
          <w:t>s</w:t>
        </w:r>
      </w:ins>
      <w:r w:rsidR="006809F2" w:rsidRPr="00B1211A">
        <w:rPr>
          <w:rFonts w:ascii="Arial" w:hAnsi="Arial" w:cs="Arial"/>
        </w:rPr>
        <w:t xml:space="preserve">. This panel is used </w:t>
      </w:r>
      <w:del w:id="375" w:author="Zupfer, Amanda" w:date="2020-12-10T15:28:00Z">
        <w:r w:rsidRPr="00B1211A" w:rsidDel="006809F2">
          <w:rPr>
            <w:rFonts w:ascii="Arial" w:hAnsi="Arial" w:cs="Arial"/>
          </w:rPr>
          <w:delText xml:space="preserve">for </w:delText>
        </w:r>
      </w:del>
      <w:ins w:id="376" w:author="Zupfer, Amanda" w:date="2020-12-10T15:28:00Z">
        <w:r w:rsidR="0D94C074" w:rsidRPr="00B1211A">
          <w:rPr>
            <w:rFonts w:ascii="Arial" w:hAnsi="Arial" w:cs="Arial"/>
          </w:rPr>
          <w:t xml:space="preserve">to </w:t>
        </w:r>
      </w:ins>
      <w:r w:rsidR="006809F2" w:rsidRPr="00B1211A">
        <w:rPr>
          <w:rFonts w:ascii="Arial" w:hAnsi="Arial" w:cs="Arial"/>
        </w:rPr>
        <w:t>edit</w:t>
      </w:r>
      <w:del w:id="377" w:author="Zupfer, Amanda" w:date="2020-12-10T15:28:00Z">
        <w:r w:rsidRPr="00B1211A" w:rsidDel="006809F2">
          <w:rPr>
            <w:rFonts w:ascii="Arial" w:hAnsi="Arial" w:cs="Arial"/>
          </w:rPr>
          <w:delText>ing</w:delText>
        </w:r>
      </w:del>
      <w:r w:rsidR="006809F2" w:rsidRPr="00B1211A">
        <w:rPr>
          <w:rFonts w:ascii="Arial" w:hAnsi="Arial" w:cs="Arial"/>
        </w:rPr>
        <w:t xml:space="preserve"> the animated sequence of the model.</w:t>
      </w:r>
    </w:p>
    <w:p w14:paraId="46D3A0CC" w14:textId="2C7853E4" w:rsidR="00491756" w:rsidRPr="00491756" w:rsidRDefault="00491756" w:rsidP="00491756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1F372992" wp14:editId="673667C0">
            <wp:extent cx="5054400" cy="2743200"/>
            <wp:effectExtent l="19050" t="19050" r="13335" b="190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54400" cy="2743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4E316D" w14:textId="4A878A5A" w:rsidR="00ED6982" w:rsidRDefault="009461E5" w:rsidP="002200C0">
      <w:pPr>
        <w:pStyle w:val="ListParagraph"/>
        <w:numPr>
          <w:ilvl w:val="1"/>
          <w:numId w:val="2"/>
        </w:numPr>
        <w:rPr>
          <w:rFonts w:ascii="Arial" w:hAnsi="Arial" w:cs="Arial"/>
        </w:rPr>
      </w:pPr>
      <w:r w:rsidRPr="00B1211A">
        <w:rPr>
          <w:rFonts w:ascii="Arial" w:hAnsi="Arial" w:cs="Arial"/>
        </w:rPr>
        <w:t xml:space="preserve">Select the </w:t>
      </w:r>
      <w:r w:rsidR="00B91B2D" w:rsidRPr="00B1211A">
        <w:rPr>
          <w:rFonts w:ascii="Arial" w:hAnsi="Arial" w:cs="Arial"/>
        </w:rPr>
        <w:t>visible rotor</w:t>
      </w:r>
      <w:r w:rsidR="00753064" w:rsidRPr="00B1211A">
        <w:rPr>
          <w:rFonts w:ascii="Arial" w:hAnsi="Arial" w:cs="Arial"/>
        </w:rPr>
        <w:t xml:space="preserve"> and open the </w:t>
      </w:r>
      <w:r w:rsidR="00753064" w:rsidRPr="00B1211A">
        <w:rPr>
          <w:rFonts w:ascii="Arial" w:hAnsi="Arial" w:cs="Arial"/>
          <w:b/>
          <w:bCs/>
        </w:rPr>
        <w:t>Effects</w:t>
      </w:r>
      <w:r w:rsidR="00753064" w:rsidRPr="00B1211A">
        <w:rPr>
          <w:rFonts w:ascii="Arial" w:hAnsi="Arial" w:cs="Arial"/>
        </w:rPr>
        <w:t xml:space="preserve"> dropdown in the </w:t>
      </w:r>
      <w:r w:rsidR="00753064" w:rsidRPr="00B1211A">
        <w:rPr>
          <w:rFonts w:ascii="Arial" w:hAnsi="Arial" w:cs="Arial"/>
          <w:b/>
          <w:bCs/>
        </w:rPr>
        <w:t>Animation</w:t>
      </w:r>
      <w:r w:rsidR="00753064" w:rsidRPr="00B1211A">
        <w:rPr>
          <w:rFonts w:ascii="Arial" w:hAnsi="Arial" w:cs="Arial"/>
        </w:rPr>
        <w:t xml:space="preserve"> tab. Choose the </w:t>
      </w:r>
      <w:r w:rsidR="00753064" w:rsidRPr="00B1211A">
        <w:rPr>
          <w:rFonts w:ascii="Arial" w:hAnsi="Arial" w:cs="Arial"/>
          <w:b/>
          <w:bCs/>
        </w:rPr>
        <w:t>Flash</w:t>
      </w:r>
      <w:r w:rsidR="00753064" w:rsidRPr="00B1211A">
        <w:rPr>
          <w:rFonts w:ascii="Arial" w:hAnsi="Arial" w:cs="Arial"/>
        </w:rPr>
        <w:t xml:space="preserve"> effect and select a color.</w:t>
      </w:r>
      <w:ins w:id="378" w:author="Zupfer, Amanda" w:date="2020-12-10T15:29:00Z">
        <w:r>
          <w:br/>
        </w:r>
      </w:ins>
      <w:del w:id="379" w:author="Zupfer, Amanda" w:date="2020-12-10T15:29:00Z">
        <w:r w:rsidRPr="00B1211A" w:rsidDel="00EA4E28">
          <w:rPr>
            <w:rFonts w:ascii="Arial" w:hAnsi="Arial" w:cs="Arial"/>
          </w:rPr>
          <w:delText xml:space="preserve"> </w:delText>
        </w:r>
      </w:del>
      <w:r w:rsidR="00ED6982" w:rsidRPr="00B1211A">
        <w:rPr>
          <w:rFonts w:ascii="Arial" w:hAnsi="Arial" w:cs="Arial"/>
          <w:b/>
          <w:bCs/>
          <w:i/>
          <w:iCs/>
        </w:rPr>
        <w:t>Troubleshooting Note:</w:t>
      </w:r>
      <w:r w:rsidR="00ED6982" w:rsidRPr="00B1211A">
        <w:rPr>
          <w:rFonts w:ascii="Arial" w:hAnsi="Arial" w:cs="Arial"/>
          <w:i/>
          <w:iCs/>
        </w:rPr>
        <w:t xml:space="preserve"> </w:t>
      </w:r>
      <w:ins w:id="380" w:author="Zupfer, Amanda" w:date="2020-12-10T15:29:00Z">
        <w:r w:rsidR="1760AC01" w:rsidRPr="00B1211A">
          <w:rPr>
            <w:rFonts w:ascii="Arial" w:hAnsi="Arial" w:cs="Arial"/>
            <w:i/>
            <w:iCs/>
          </w:rPr>
          <w:t>I</w:t>
        </w:r>
      </w:ins>
      <w:del w:id="381" w:author="Zupfer, Amanda" w:date="2020-12-10T15:29:00Z">
        <w:r w:rsidRPr="00B1211A" w:rsidDel="00ED6982">
          <w:rPr>
            <w:rFonts w:ascii="Arial" w:hAnsi="Arial" w:cs="Arial"/>
            <w:i/>
            <w:iCs/>
          </w:rPr>
          <w:delText>i</w:delText>
        </w:r>
      </w:del>
      <w:r w:rsidR="00ED6982" w:rsidRPr="00B1211A">
        <w:rPr>
          <w:rFonts w:ascii="Arial" w:hAnsi="Arial" w:cs="Arial"/>
          <w:i/>
          <w:iCs/>
        </w:rPr>
        <w:t xml:space="preserve">f </w:t>
      </w:r>
      <w:r w:rsidR="00ED6982" w:rsidRPr="00B1211A">
        <w:rPr>
          <w:rFonts w:ascii="Arial" w:hAnsi="Arial" w:cs="Arial"/>
          <w:b/>
          <w:bCs/>
          <w:i/>
          <w:iCs/>
        </w:rPr>
        <w:t>Flash</w:t>
      </w:r>
      <w:r w:rsidR="00ED6982" w:rsidRPr="00B1211A">
        <w:rPr>
          <w:rFonts w:ascii="Arial" w:hAnsi="Arial" w:cs="Arial"/>
          <w:i/>
          <w:iCs/>
        </w:rPr>
        <w:t xml:space="preserve"> is not available as an option in </w:t>
      </w:r>
      <w:r w:rsidR="00ED6982" w:rsidRPr="00B1211A">
        <w:rPr>
          <w:rFonts w:ascii="Arial" w:hAnsi="Arial" w:cs="Arial"/>
          <w:b/>
          <w:bCs/>
          <w:i/>
          <w:iCs/>
        </w:rPr>
        <w:t>Effects</w:t>
      </w:r>
      <w:r w:rsidR="00ED6982" w:rsidRPr="00B1211A">
        <w:rPr>
          <w:rFonts w:ascii="Arial" w:hAnsi="Arial" w:cs="Arial"/>
          <w:i/>
          <w:iCs/>
        </w:rPr>
        <w:t xml:space="preserve">, make sure that </w:t>
      </w:r>
      <w:r w:rsidR="00ED6982" w:rsidRPr="00B1211A">
        <w:rPr>
          <w:rFonts w:ascii="Arial" w:hAnsi="Arial" w:cs="Arial"/>
          <w:b/>
          <w:bCs/>
          <w:i/>
          <w:iCs/>
        </w:rPr>
        <w:t>Step 1</w:t>
      </w:r>
      <w:r w:rsidR="00ED6982" w:rsidRPr="00B1211A">
        <w:rPr>
          <w:rFonts w:ascii="Arial" w:hAnsi="Arial" w:cs="Arial"/>
          <w:i/>
          <w:iCs/>
        </w:rPr>
        <w:t xml:space="preserve"> is selected in the </w:t>
      </w:r>
      <w:r w:rsidR="00ED6982" w:rsidRPr="00B1211A">
        <w:rPr>
          <w:rFonts w:ascii="Arial" w:hAnsi="Arial" w:cs="Arial"/>
          <w:b/>
          <w:bCs/>
          <w:i/>
          <w:iCs/>
        </w:rPr>
        <w:t>Step Editor</w:t>
      </w:r>
      <w:r w:rsidR="00ED6982" w:rsidRPr="00B1211A">
        <w:rPr>
          <w:rFonts w:ascii="Arial" w:hAnsi="Arial" w:cs="Arial"/>
          <w:i/>
          <w:iCs/>
        </w:rPr>
        <w:t xml:space="preserve">. If </w:t>
      </w:r>
      <w:r w:rsidR="00ED6982" w:rsidRPr="00B1211A">
        <w:rPr>
          <w:rFonts w:ascii="Arial" w:hAnsi="Arial" w:cs="Arial"/>
          <w:b/>
          <w:bCs/>
          <w:i/>
          <w:iCs/>
        </w:rPr>
        <w:t>fig1-rotorFL</w:t>
      </w:r>
      <w:r w:rsidR="00ED6982" w:rsidRPr="00B1211A">
        <w:rPr>
          <w:rFonts w:ascii="Arial" w:hAnsi="Arial" w:cs="Arial"/>
          <w:i/>
          <w:iCs/>
        </w:rPr>
        <w:t xml:space="preserve"> is the selected frame, the </w:t>
      </w:r>
      <w:r w:rsidR="00ED6982" w:rsidRPr="00B1211A">
        <w:rPr>
          <w:rFonts w:ascii="Arial" w:hAnsi="Arial" w:cs="Arial"/>
          <w:b/>
          <w:bCs/>
          <w:i/>
          <w:iCs/>
        </w:rPr>
        <w:t>Flash</w:t>
      </w:r>
      <w:r w:rsidR="00ED6982" w:rsidRPr="00B1211A">
        <w:rPr>
          <w:rFonts w:ascii="Arial" w:hAnsi="Arial" w:cs="Arial"/>
          <w:i/>
          <w:iCs/>
        </w:rPr>
        <w:t xml:space="preserve"> effect will not be available.</w:t>
      </w:r>
    </w:p>
    <w:p w14:paraId="33D42FAD" w14:textId="669EB0EC" w:rsidR="00C41C2B" w:rsidRPr="00C41C2B" w:rsidRDefault="00C41C2B" w:rsidP="00C41C2B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0F63C7A" wp14:editId="072B388D">
            <wp:extent cx="5339229" cy="2743200"/>
            <wp:effectExtent l="19050" t="19050" r="13970" b="190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39229" cy="2743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8F85D9" w14:textId="7B6033A1" w:rsidR="00B56924" w:rsidRPr="002200C0" w:rsidRDefault="00D314FA" w:rsidP="002200C0">
      <w:pPr>
        <w:pStyle w:val="ListParagraph"/>
        <w:numPr>
          <w:ilvl w:val="1"/>
          <w:numId w:val="2"/>
        </w:numPr>
        <w:rPr>
          <w:rFonts w:ascii="Arial" w:hAnsi="Arial" w:cs="Arial"/>
        </w:rPr>
      </w:pPr>
      <w:del w:id="382" w:author="Zupfer, Amanda" w:date="2020-12-10T15:30:00Z">
        <w:r w:rsidRPr="00B1211A" w:rsidDel="00D314FA">
          <w:rPr>
            <w:rFonts w:ascii="Arial" w:hAnsi="Arial" w:cs="Arial"/>
          </w:rPr>
          <w:delText>This will</w:delText>
        </w:r>
        <w:r w:rsidRPr="00B1211A" w:rsidDel="00D42368">
          <w:rPr>
            <w:rFonts w:ascii="Arial" w:hAnsi="Arial" w:cs="Arial"/>
          </w:rPr>
          <w:delText xml:space="preserve"> open</w:delText>
        </w:r>
      </w:del>
      <w:del w:id="383" w:author="Zupfer, Amanda" w:date="2020-12-10T15:31:00Z">
        <w:r w:rsidRPr="00B1211A" w:rsidDel="00E00234">
          <w:rPr>
            <w:rFonts w:ascii="Arial" w:hAnsi="Arial" w:cs="Arial"/>
          </w:rPr>
          <w:delText xml:space="preserve"> </w:delText>
        </w:r>
      </w:del>
      <w:r w:rsidR="00854AA9" w:rsidRPr="00B1211A">
        <w:rPr>
          <w:rFonts w:ascii="Arial" w:hAnsi="Arial" w:cs="Arial"/>
          <w:b/>
          <w:bCs/>
        </w:rPr>
        <w:t>Playback Controls</w:t>
      </w:r>
      <w:r w:rsidR="00854AA9" w:rsidRPr="00B1211A">
        <w:rPr>
          <w:rFonts w:ascii="Arial" w:hAnsi="Arial" w:cs="Arial"/>
        </w:rPr>
        <w:t xml:space="preserve"> for the step</w:t>
      </w:r>
      <w:ins w:id="384" w:author="Zupfer, Amanda" w:date="2020-12-10T15:31:00Z">
        <w:r w:rsidR="50D4C16D" w:rsidRPr="00B1211A">
          <w:rPr>
            <w:rFonts w:ascii="Arial" w:hAnsi="Arial" w:cs="Arial"/>
          </w:rPr>
          <w:t xml:space="preserve"> appear</w:t>
        </w:r>
        <w:del w:id="385" w:author="Delano, Jake" w:date="2020-12-11T08:53:00Z">
          <w:r w:rsidR="50D4C16D" w:rsidRPr="00B1211A" w:rsidDel="00044AA3">
            <w:rPr>
              <w:rFonts w:ascii="Arial" w:hAnsi="Arial" w:cs="Arial"/>
            </w:rPr>
            <w:delText>s</w:delText>
          </w:r>
        </w:del>
        <w:r w:rsidR="50D4C16D" w:rsidRPr="00B1211A">
          <w:rPr>
            <w:rFonts w:ascii="Arial" w:hAnsi="Arial" w:cs="Arial"/>
          </w:rPr>
          <w:t>.</w:t>
        </w:r>
      </w:ins>
      <w:del w:id="386" w:author="Zupfer, Amanda" w:date="2020-12-10T15:31:00Z">
        <w:r w:rsidRPr="00B1211A" w:rsidDel="00854AA9">
          <w:rPr>
            <w:rFonts w:ascii="Arial" w:hAnsi="Arial" w:cs="Arial"/>
          </w:rPr>
          <w:delText>, which</w:delText>
        </w:r>
      </w:del>
      <w:r w:rsidR="00854AA9" w:rsidRPr="00B1211A">
        <w:rPr>
          <w:rFonts w:ascii="Arial" w:hAnsi="Arial" w:cs="Arial"/>
        </w:rPr>
        <w:t xml:space="preserve"> </w:t>
      </w:r>
      <w:ins w:id="387" w:author="Zupfer, Amanda" w:date="2020-12-10T15:31:00Z">
        <w:r w:rsidR="6EA01C60" w:rsidRPr="00B1211A">
          <w:rPr>
            <w:rFonts w:ascii="Arial" w:hAnsi="Arial" w:cs="Arial"/>
          </w:rPr>
          <w:t xml:space="preserve">This </w:t>
        </w:r>
      </w:ins>
      <w:r w:rsidR="00854AA9" w:rsidRPr="00B1211A">
        <w:rPr>
          <w:rFonts w:ascii="Arial" w:hAnsi="Arial" w:cs="Arial"/>
        </w:rPr>
        <w:t>give</w:t>
      </w:r>
      <w:ins w:id="388" w:author="Zupfer, Amanda" w:date="2020-12-10T15:31:00Z">
        <w:r w:rsidR="3941E6D3" w:rsidRPr="00B1211A">
          <w:rPr>
            <w:rFonts w:ascii="Arial" w:hAnsi="Arial" w:cs="Arial"/>
          </w:rPr>
          <w:t>s</w:t>
        </w:r>
      </w:ins>
      <w:r w:rsidR="00854AA9" w:rsidRPr="00B1211A">
        <w:rPr>
          <w:rFonts w:ascii="Arial" w:hAnsi="Arial" w:cs="Arial"/>
        </w:rPr>
        <w:t xml:space="preserve"> </w:t>
      </w:r>
      <w:del w:id="389" w:author="Zupfer, Amanda" w:date="2020-12-10T15:31:00Z">
        <w:r w:rsidRPr="00B1211A" w:rsidDel="00854AA9">
          <w:rPr>
            <w:rFonts w:ascii="Arial" w:hAnsi="Arial" w:cs="Arial"/>
          </w:rPr>
          <w:delText xml:space="preserve">users </w:delText>
        </w:r>
      </w:del>
      <w:ins w:id="390" w:author="Zupfer, Amanda" w:date="2020-12-10T15:31:00Z">
        <w:r w:rsidR="318D7966" w:rsidRPr="00B1211A">
          <w:rPr>
            <w:rFonts w:ascii="Arial" w:hAnsi="Arial" w:cs="Arial"/>
          </w:rPr>
          <w:t xml:space="preserve">you </w:t>
        </w:r>
      </w:ins>
      <w:r w:rsidR="00854AA9" w:rsidRPr="00B1211A">
        <w:rPr>
          <w:rFonts w:ascii="Arial" w:hAnsi="Arial" w:cs="Arial"/>
        </w:rPr>
        <w:t xml:space="preserve">the ability to play the step in its current form and </w:t>
      </w:r>
      <w:r w:rsidR="00882EB1" w:rsidRPr="00B1211A">
        <w:rPr>
          <w:rFonts w:ascii="Arial" w:hAnsi="Arial" w:cs="Arial"/>
        </w:rPr>
        <w:t>move around to a certain point in time.</w:t>
      </w:r>
    </w:p>
    <w:p w14:paraId="0E50C043" w14:textId="7431AF29" w:rsidR="00347FF9" w:rsidRPr="0008122B" w:rsidRDefault="00347FF9" w:rsidP="0008122B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119B5B3" wp14:editId="4A136F04">
            <wp:extent cx="4299041" cy="2286000"/>
            <wp:effectExtent l="19050" t="19050" r="25400" b="190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23340" r="22572"/>
                    <a:stretch/>
                  </pic:blipFill>
                  <pic:spPr bwMode="auto">
                    <a:xfrm>
                      <a:off x="0" y="0"/>
                      <a:ext cx="4299041" cy="228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510E4E" w14:textId="55664B50" w:rsidR="00D50233" w:rsidRDefault="00882EB1" w:rsidP="00D50233">
      <w:pPr>
        <w:pStyle w:val="ListParagraph"/>
        <w:ind w:left="1440"/>
        <w:rPr>
          <w:rFonts w:ascii="Arial" w:hAnsi="Arial" w:cs="Arial"/>
        </w:rPr>
      </w:pPr>
      <w:del w:id="391" w:author="Delano, Jake" w:date="2020-12-11T08:54:00Z">
        <w:r w:rsidRPr="00B1211A" w:rsidDel="000A0664">
          <w:rPr>
            <w:rFonts w:ascii="Arial" w:hAnsi="Arial" w:cs="Arial"/>
          </w:rPr>
          <w:delText>For advanced playback controls, dive into</w:delText>
        </w:r>
      </w:del>
      <w:ins w:id="392" w:author="Zupfer, Amanda" w:date="2020-12-10T15:32:00Z">
        <w:del w:id="393" w:author="Delano, Jake" w:date="2020-12-11T08:54:00Z">
          <w:r w:rsidR="3BBE9A2F" w:rsidRPr="00B1211A" w:rsidDel="000A0664">
            <w:rPr>
              <w:rFonts w:ascii="Arial" w:hAnsi="Arial" w:cs="Arial"/>
            </w:rPr>
            <w:delText>navigate to</w:delText>
          </w:r>
        </w:del>
      </w:ins>
      <w:del w:id="394" w:author="Delano, Jake" w:date="2020-12-11T08:54:00Z">
        <w:r w:rsidR="00292499" w:rsidRPr="00B1211A" w:rsidDel="000A0664">
          <w:rPr>
            <w:rFonts w:ascii="Arial" w:hAnsi="Arial" w:cs="Arial"/>
          </w:rPr>
          <w:delText xml:space="preserve"> the </w:delText>
        </w:r>
        <w:r w:rsidR="00292499" w:rsidRPr="00B1211A" w:rsidDel="000A0664">
          <w:rPr>
            <w:rFonts w:ascii="Arial" w:hAnsi="Arial" w:cs="Arial"/>
            <w:b/>
            <w:bCs/>
          </w:rPr>
          <w:delText>Keyframe Editor</w:delText>
        </w:r>
        <w:r w:rsidR="0095728F" w:rsidRPr="00B1211A" w:rsidDel="000A0664">
          <w:rPr>
            <w:rFonts w:ascii="Arial" w:hAnsi="Arial" w:cs="Arial"/>
            <w:b/>
            <w:bCs/>
          </w:rPr>
          <w:delText xml:space="preserve"> </w:delText>
        </w:r>
        <w:r w:rsidR="0095728F" w:rsidRPr="00B1211A" w:rsidDel="000A0664">
          <w:rPr>
            <w:rFonts w:ascii="Arial" w:hAnsi="Arial" w:cs="Arial"/>
          </w:rPr>
          <w:delText xml:space="preserve">and open the </w:delText>
        </w:r>
        <w:r w:rsidR="0095728F" w:rsidRPr="00B1211A" w:rsidDel="000A0664">
          <w:rPr>
            <w:rFonts w:ascii="Arial" w:hAnsi="Arial" w:cs="Arial"/>
            <w:b/>
            <w:bCs/>
          </w:rPr>
          <w:delText>Lower Data Panel</w:delText>
        </w:r>
        <w:r w:rsidR="00E846C0" w:rsidRPr="00B1211A" w:rsidDel="000A0664">
          <w:rPr>
            <w:rFonts w:ascii="Arial" w:hAnsi="Arial" w:cs="Arial"/>
          </w:rPr>
          <w:delText>.</w:delText>
        </w:r>
        <w:r w:rsidR="00E00234" w:rsidRPr="00B1211A" w:rsidDel="000A0664">
          <w:rPr>
            <w:rFonts w:ascii="Arial" w:hAnsi="Arial" w:cs="Arial"/>
          </w:rPr>
          <w:delText xml:space="preserve"> </w:delText>
        </w:r>
        <w:r w:rsidR="00DF284D" w:rsidRPr="00B1211A" w:rsidDel="000A0664">
          <w:rPr>
            <w:rFonts w:ascii="Arial" w:hAnsi="Arial" w:cs="Arial"/>
          </w:rPr>
          <w:delText>This</w:delText>
        </w:r>
      </w:del>
      <w:ins w:id="395" w:author="Delano, Jake" w:date="2020-12-11T08:54:00Z">
        <w:r w:rsidR="000A0664">
          <w:rPr>
            <w:rFonts w:ascii="Arial" w:hAnsi="Arial" w:cs="Arial"/>
          </w:rPr>
          <w:t xml:space="preserve">The </w:t>
        </w:r>
        <w:r w:rsidR="000A0664">
          <w:rPr>
            <w:rFonts w:ascii="Arial" w:hAnsi="Arial" w:cs="Arial"/>
            <w:b/>
            <w:bCs/>
          </w:rPr>
          <w:t>Keyframe Editor</w:t>
        </w:r>
        <w:r w:rsidR="008570B1">
          <w:rPr>
            <w:rFonts w:ascii="Arial" w:hAnsi="Arial" w:cs="Arial"/>
          </w:rPr>
          <w:t xml:space="preserve"> provides you with advanced controls for animations that</w:t>
        </w:r>
      </w:ins>
      <w:r w:rsidR="00DF284D" w:rsidRPr="00B1211A">
        <w:rPr>
          <w:rFonts w:ascii="Arial" w:hAnsi="Arial" w:cs="Arial"/>
        </w:rPr>
        <w:t xml:space="preserve"> allow</w:t>
      </w:r>
      <w:del w:id="396" w:author="Delano, Jake" w:date="2020-12-11T08:54:00Z">
        <w:r w:rsidR="00DF284D" w:rsidRPr="00B1211A" w:rsidDel="008570B1">
          <w:rPr>
            <w:rFonts w:ascii="Arial" w:hAnsi="Arial" w:cs="Arial"/>
          </w:rPr>
          <w:delText>s</w:delText>
        </w:r>
      </w:del>
      <w:r w:rsidR="00DF284D" w:rsidRPr="00B1211A">
        <w:rPr>
          <w:rFonts w:ascii="Arial" w:hAnsi="Arial" w:cs="Arial"/>
        </w:rPr>
        <w:t xml:space="preserve"> </w:t>
      </w:r>
      <w:del w:id="397" w:author="Zupfer, Amanda" w:date="2020-12-10T15:32:00Z">
        <w:r w:rsidRPr="00B1211A" w:rsidDel="00DF284D">
          <w:rPr>
            <w:rFonts w:ascii="Arial" w:hAnsi="Arial" w:cs="Arial"/>
          </w:rPr>
          <w:delText xml:space="preserve">users </w:delText>
        </w:r>
      </w:del>
      <w:ins w:id="398" w:author="Zupfer, Amanda" w:date="2020-12-10T15:32:00Z">
        <w:r w:rsidR="304A7780" w:rsidRPr="00B1211A">
          <w:rPr>
            <w:rFonts w:ascii="Arial" w:hAnsi="Arial" w:cs="Arial"/>
          </w:rPr>
          <w:t xml:space="preserve">you </w:t>
        </w:r>
      </w:ins>
      <w:r w:rsidR="00DF284D" w:rsidRPr="00B1211A">
        <w:rPr>
          <w:rFonts w:ascii="Arial" w:hAnsi="Arial" w:cs="Arial"/>
        </w:rPr>
        <w:t>to edit the location, transparency, visibility, and color of a given part. It also allows f</w:t>
      </w:r>
      <w:r w:rsidR="00D50233" w:rsidRPr="00B1211A">
        <w:rPr>
          <w:rFonts w:ascii="Arial" w:hAnsi="Arial" w:cs="Arial"/>
        </w:rPr>
        <w:t>or time editing of the step, which can be used for making a certain effect longer or shorter within the step, among other things.</w:t>
      </w:r>
    </w:p>
    <w:p w14:paraId="4FB983E9" w14:textId="043F4ADC" w:rsidR="00D50233" w:rsidRDefault="00EC3AEF" w:rsidP="00D50233">
      <w:pPr>
        <w:pStyle w:val="ListParagraph"/>
        <w:numPr>
          <w:ilvl w:val="1"/>
          <w:numId w:val="2"/>
        </w:numPr>
        <w:rPr>
          <w:rFonts w:ascii="Arial" w:hAnsi="Arial" w:cs="Arial"/>
        </w:rPr>
      </w:pPr>
      <w:r w:rsidRPr="00B1211A">
        <w:rPr>
          <w:rFonts w:ascii="Arial" w:hAnsi="Arial" w:cs="Arial"/>
        </w:rPr>
        <w:t xml:space="preserve">With the same rotor selected, open the </w:t>
      </w:r>
      <w:r w:rsidRPr="00B1211A">
        <w:rPr>
          <w:rFonts w:ascii="Arial" w:hAnsi="Arial" w:cs="Arial"/>
          <w:b/>
          <w:bCs/>
        </w:rPr>
        <w:t>Effects</w:t>
      </w:r>
      <w:r w:rsidRPr="00B1211A">
        <w:rPr>
          <w:rFonts w:ascii="Arial" w:hAnsi="Arial" w:cs="Arial"/>
        </w:rPr>
        <w:t xml:space="preserve"> dropdown </w:t>
      </w:r>
      <w:del w:id="399" w:author="Zupfer, Amanda" w:date="2020-12-10T15:38:00Z">
        <w:r w:rsidRPr="00B1211A" w:rsidDel="00EC3AEF">
          <w:rPr>
            <w:rFonts w:ascii="Arial" w:hAnsi="Arial" w:cs="Arial"/>
          </w:rPr>
          <w:delText xml:space="preserve">once </w:delText>
        </w:r>
      </w:del>
      <w:r w:rsidRPr="00B1211A">
        <w:rPr>
          <w:rFonts w:ascii="Arial" w:hAnsi="Arial" w:cs="Arial"/>
        </w:rPr>
        <w:t xml:space="preserve">again. </w:t>
      </w:r>
      <w:r w:rsidR="002200C0" w:rsidRPr="00B1211A">
        <w:rPr>
          <w:rFonts w:ascii="Arial" w:hAnsi="Arial" w:cs="Arial"/>
        </w:rPr>
        <w:t>This time</w:t>
      </w:r>
      <w:ins w:id="400" w:author="Zupfer, Amanda" w:date="2020-12-10T15:38:00Z">
        <w:r w:rsidR="095BA6E8" w:rsidRPr="00B1211A">
          <w:rPr>
            <w:rFonts w:ascii="Arial" w:hAnsi="Arial" w:cs="Arial"/>
          </w:rPr>
          <w:t>,</w:t>
        </w:r>
      </w:ins>
      <w:r w:rsidRPr="00B1211A">
        <w:rPr>
          <w:rFonts w:ascii="Arial" w:hAnsi="Arial" w:cs="Arial"/>
        </w:rPr>
        <w:t xml:space="preserve"> </w:t>
      </w:r>
      <w:del w:id="401" w:author="Zupfer, Amanda" w:date="2020-12-10T15:38:00Z">
        <w:r w:rsidRPr="00B1211A" w:rsidDel="00EC3AEF">
          <w:rPr>
            <w:rFonts w:ascii="Arial" w:hAnsi="Arial" w:cs="Arial"/>
          </w:rPr>
          <w:delText xml:space="preserve">choose </w:delText>
        </w:r>
      </w:del>
      <w:ins w:id="402" w:author="Zupfer, Amanda" w:date="2020-12-10T15:38:00Z">
        <w:r w:rsidR="424C999F" w:rsidRPr="00B1211A">
          <w:rPr>
            <w:rFonts w:ascii="Arial" w:hAnsi="Arial" w:cs="Arial"/>
          </w:rPr>
          <w:t xml:space="preserve">select </w:t>
        </w:r>
      </w:ins>
      <w:r w:rsidRPr="00B1211A">
        <w:rPr>
          <w:rFonts w:ascii="Arial" w:hAnsi="Arial" w:cs="Arial"/>
        </w:rPr>
        <w:t xml:space="preserve">the </w:t>
      </w:r>
      <w:r w:rsidRPr="00B1211A">
        <w:rPr>
          <w:rFonts w:ascii="Arial" w:hAnsi="Arial" w:cs="Arial"/>
          <w:b/>
          <w:bCs/>
        </w:rPr>
        <w:t>Fly Out</w:t>
      </w:r>
      <w:r w:rsidRPr="00B1211A">
        <w:rPr>
          <w:rFonts w:ascii="Arial" w:hAnsi="Arial" w:cs="Arial"/>
        </w:rPr>
        <w:t xml:space="preserve"> effect. This effect </w:t>
      </w:r>
      <w:del w:id="403" w:author="Zupfer, Amanda" w:date="2020-12-10T15:38:00Z">
        <w:r w:rsidRPr="00B1211A" w:rsidDel="00EC3AEF">
          <w:rPr>
            <w:rFonts w:ascii="Arial" w:hAnsi="Arial" w:cs="Arial"/>
          </w:rPr>
          <w:delText>will</w:delText>
        </w:r>
        <w:r w:rsidRPr="00B1211A" w:rsidDel="005912E9">
          <w:rPr>
            <w:rFonts w:ascii="Arial" w:hAnsi="Arial" w:cs="Arial"/>
          </w:rPr>
          <w:delText xml:space="preserve"> </w:delText>
        </w:r>
      </w:del>
      <w:r w:rsidR="005912E9" w:rsidRPr="00B1211A">
        <w:rPr>
          <w:rFonts w:ascii="Arial" w:hAnsi="Arial" w:cs="Arial"/>
        </w:rPr>
        <w:t>cause</w:t>
      </w:r>
      <w:ins w:id="404" w:author="Zupfer, Amanda" w:date="2020-12-10T15:38:00Z">
        <w:r w:rsidR="6430FD12" w:rsidRPr="00B1211A">
          <w:rPr>
            <w:rFonts w:ascii="Arial" w:hAnsi="Arial" w:cs="Arial"/>
          </w:rPr>
          <w:t>s</w:t>
        </w:r>
      </w:ins>
      <w:r w:rsidR="005912E9" w:rsidRPr="00B1211A">
        <w:rPr>
          <w:rFonts w:ascii="Arial" w:hAnsi="Arial" w:cs="Arial"/>
        </w:rPr>
        <w:t xml:space="preserve"> the rotor to lift off the assembly and fade out.</w:t>
      </w:r>
      <w:r w:rsidR="0046399A" w:rsidRPr="00B1211A">
        <w:rPr>
          <w:rFonts w:ascii="Arial" w:hAnsi="Arial" w:cs="Arial"/>
        </w:rPr>
        <w:t xml:space="preserve"> To </w:t>
      </w:r>
      <w:del w:id="405" w:author="Zupfer, Amanda" w:date="2020-12-10T15:38:00Z">
        <w:r w:rsidRPr="00B1211A" w:rsidDel="0046399A">
          <w:rPr>
            <w:rFonts w:ascii="Arial" w:hAnsi="Arial" w:cs="Arial"/>
          </w:rPr>
          <w:delText xml:space="preserve">have </w:delText>
        </w:r>
      </w:del>
      <w:ins w:id="406" w:author="Zupfer, Amanda" w:date="2020-12-10T15:38:00Z">
        <w:r w:rsidR="2FBC175C" w:rsidRPr="00B1211A">
          <w:rPr>
            <w:rFonts w:ascii="Arial" w:hAnsi="Arial" w:cs="Arial"/>
          </w:rPr>
          <w:t xml:space="preserve">make </w:t>
        </w:r>
      </w:ins>
      <w:r w:rsidR="0046399A" w:rsidRPr="00B1211A">
        <w:rPr>
          <w:rFonts w:ascii="Arial" w:hAnsi="Arial" w:cs="Arial"/>
        </w:rPr>
        <w:t xml:space="preserve">the rotor fly upwards, choose the </w:t>
      </w:r>
      <w:r w:rsidR="0046399A" w:rsidRPr="00B1211A">
        <w:rPr>
          <w:rFonts w:ascii="Arial" w:hAnsi="Arial" w:cs="Arial"/>
          <w:b/>
          <w:bCs/>
        </w:rPr>
        <w:t>+Y</w:t>
      </w:r>
      <w:r w:rsidR="0046399A" w:rsidRPr="00B1211A">
        <w:rPr>
          <w:rFonts w:ascii="Arial" w:hAnsi="Arial" w:cs="Arial"/>
        </w:rPr>
        <w:t xml:space="preserve"> direction when prompted.</w:t>
      </w:r>
    </w:p>
    <w:p w14:paraId="0583035B" w14:textId="0B67243D" w:rsidR="004833C9" w:rsidRPr="004833C9" w:rsidRDefault="004833C9" w:rsidP="004833C9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EE5F6BB" wp14:editId="64C70757">
            <wp:extent cx="5243195" cy="2618903"/>
            <wp:effectExtent l="19050" t="19050" r="14605" b="1016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4529"/>
                    <a:stretch/>
                  </pic:blipFill>
                  <pic:spPr bwMode="auto">
                    <a:xfrm>
                      <a:off x="0" y="0"/>
                      <a:ext cx="5243282" cy="261894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98449" w14:textId="03D0C3CC" w:rsidR="00B151FB" w:rsidRPr="00B151FB" w:rsidRDefault="00250B3B" w:rsidP="00B151FB">
      <w:pPr>
        <w:pStyle w:val="ListParagraph"/>
        <w:numPr>
          <w:ilvl w:val="1"/>
          <w:numId w:val="2"/>
        </w:numPr>
        <w:rPr>
          <w:rFonts w:ascii="Arial" w:hAnsi="Arial" w:cs="Arial"/>
        </w:rPr>
      </w:pPr>
      <w:r w:rsidRPr="00B1211A">
        <w:rPr>
          <w:rFonts w:ascii="Arial" w:hAnsi="Arial" w:cs="Arial"/>
          <w:noProof/>
        </w:rPr>
        <w:t xml:space="preserve">This </w:t>
      </w:r>
      <w:del w:id="407" w:author="Zupfer, Amanda" w:date="2020-12-10T15:39:00Z">
        <w:r w:rsidRPr="00B1211A" w:rsidDel="00250B3B">
          <w:rPr>
            <w:rFonts w:ascii="Arial" w:hAnsi="Arial" w:cs="Arial"/>
            <w:noProof/>
          </w:rPr>
          <w:delText xml:space="preserve">will </w:delText>
        </w:r>
      </w:del>
      <w:r w:rsidRPr="00B1211A">
        <w:rPr>
          <w:rFonts w:ascii="Arial" w:hAnsi="Arial" w:cs="Arial"/>
          <w:noProof/>
        </w:rPr>
        <w:t>complete</w:t>
      </w:r>
      <w:ins w:id="408" w:author="Zupfer, Amanda" w:date="2020-12-10T15:39:00Z">
        <w:r w:rsidR="79732127" w:rsidRPr="00B1211A">
          <w:rPr>
            <w:rFonts w:ascii="Arial" w:hAnsi="Arial" w:cs="Arial"/>
            <w:noProof/>
          </w:rPr>
          <w:t>s</w:t>
        </w:r>
      </w:ins>
      <w:ins w:id="409" w:author="Delano, Jake" w:date="2020-12-11T08:54:00Z">
        <w:r w:rsidR="004F3222">
          <w:rPr>
            <w:rFonts w:ascii="Arial" w:hAnsi="Arial" w:cs="Arial"/>
            <w:noProof/>
          </w:rPr>
          <w:t xml:space="preserve"> the animation for</w:t>
        </w:r>
      </w:ins>
      <w:r w:rsidRPr="00B1211A">
        <w:rPr>
          <w:rFonts w:ascii="Arial" w:hAnsi="Arial" w:cs="Arial"/>
          <w:noProof/>
        </w:rPr>
        <w:t xml:space="preserve"> </w:t>
      </w:r>
      <w:r w:rsidRPr="004F3222">
        <w:rPr>
          <w:rFonts w:ascii="Arial" w:hAnsi="Arial" w:cs="Arial"/>
          <w:b/>
          <w:bCs/>
          <w:noProof/>
          <w:rPrChange w:id="410" w:author="Delano, Jake" w:date="2020-12-11T08:54:00Z">
            <w:rPr>
              <w:rFonts w:ascii="Arial" w:hAnsi="Arial" w:cs="Arial"/>
              <w:noProof/>
            </w:rPr>
          </w:rPrChange>
        </w:rPr>
        <w:t>Step 1</w:t>
      </w:r>
      <w:r w:rsidRPr="00B1211A">
        <w:rPr>
          <w:rFonts w:ascii="Arial" w:hAnsi="Arial" w:cs="Arial"/>
          <w:noProof/>
        </w:rPr>
        <w:t xml:space="preserve">. The model should </w:t>
      </w:r>
      <w:ins w:id="411" w:author="Zupfer, Amanda" w:date="2020-12-10T15:39:00Z">
        <w:r w:rsidR="0B72F88A" w:rsidRPr="00B1211A">
          <w:rPr>
            <w:rFonts w:ascii="Arial" w:hAnsi="Arial" w:cs="Arial"/>
            <w:noProof/>
          </w:rPr>
          <w:t xml:space="preserve">currently </w:t>
        </w:r>
      </w:ins>
      <w:r w:rsidRPr="00B1211A">
        <w:rPr>
          <w:rFonts w:ascii="Arial" w:hAnsi="Arial" w:cs="Arial"/>
          <w:noProof/>
        </w:rPr>
        <w:t>look like this</w:t>
      </w:r>
      <w:del w:id="412" w:author="Zupfer, Amanda" w:date="2020-12-10T15:39:00Z">
        <w:r w:rsidRPr="00B1211A" w:rsidDel="00250B3B">
          <w:rPr>
            <w:rFonts w:ascii="Arial" w:hAnsi="Arial" w:cs="Arial"/>
            <w:noProof/>
          </w:rPr>
          <w:delText xml:space="preserve"> at this point in time</w:delText>
        </w:r>
      </w:del>
      <w:r w:rsidRPr="00B1211A">
        <w:rPr>
          <w:rFonts w:ascii="Arial" w:hAnsi="Arial" w:cs="Arial"/>
          <w:noProof/>
        </w:rPr>
        <w:t>:</w:t>
      </w:r>
      <w:r w:rsidR="00B151FB" w:rsidRPr="00B1211A">
        <w:rPr>
          <w:noProof/>
        </w:rPr>
        <w:t xml:space="preserve"> </w:t>
      </w:r>
    </w:p>
    <w:p w14:paraId="03D84C04" w14:textId="1A4584EF" w:rsidR="00F9795C" w:rsidRPr="00B151FB" w:rsidRDefault="00B151FB" w:rsidP="00526526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7B13C32E" wp14:editId="4033C880">
            <wp:extent cx="4106708" cy="2286000"/>
            <wp:effectExtent l="19050" t="19050" r="27305" b="190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06708" cy="2286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9CA940" w14:textId="6B5A5B89" w:rsidR="00250B3B" w:rsidRPr="00250B3B" w:rsidRDefault="002200C0" w:rsidP="00B151FB">
      <w:pPr>
        <w:ind w:left="1080"/>
        <w:rPr>
          <w:rFonts w:ascii="Arial" w:hAnsi="Arial" w:cs="Arial"/>
        </w:rPr>
      </w:pPr>
      <w:r w:rsidRPr="00B1211A">
        <w:rPr>
          <w:rFonts w:ascii="Arial" w:hAnsi="Arial" w:cs="Arial"/>
          <w:b/>
          <w:bCs/>
          <w:i/>
          <w:iCs/>
        </w:rPr>
        <w:t xml:space="preserve">Troubleshooting </w:t>
      </w:r>
      <w:r w:rsidRPr="00B1211A">
        <w:rPr>
          <w:rFonts w:ascii="Arial" w:hAnsi="Arial" w:cs="Arial"/>
          <w:b/>
          <w:bCs/>
          <w:i/>
          <w:iCs/>
          <w:rPrChange w:id="413" w:author="Zupfer, Amanda" w:date="2020-12-10T15:41:00Z">
            <w:rPr>
              <w:rFonts w:ascii="Arial" w:hAnsi="Arial" w:cs="Arial"/>
              <w:i/>
              <w:iCs/>
            </w:rPr>
          </w:rPrChange>
        </w:rPr>
        <w:t>Note</w:t>
      </w:r>
      <w:r w:rsidRPr="00B1211A">
        <w:rPr>
          <w:rFonts w:ascii="Arial" w:hAnsi="Arial" w:cs="Arial"/>
          <w:i/>
          <w:iCs/>
        </w:rPr>
        <w:t xml:space="preserve">: If desired, the playback controls can be moved back in time to edit incorrect portions of a sequence. </w:t>
      </w:r>
      <w:r w:rsidR="00653D73" w:rsidRPr="00B1211A">
        <w:rPr>
          <w:rFonts w:ascii="Arial" w:hAnsi="Arial" w:cs="Arial"/>
          <w:i/>
          <w:iCs/>
        </w:rPr>
        <w:t xml:space="preserve">For example, after </w:t>
      </w:r>
      <w:r w:rsidR="00653D73" w:rsidRPr="00B1211A">
        <w:rPr>
          <w:rFonts w:ascii="Arial" w:hAnsi="Arial" w:cs="Arial"/>
          <w:b/>
          <w:bCs/>
          <w:i/>
          <w:iCs/>
        </w:rPr>
        <w:t>Step 1</w:t>
      </w:r>
      <w:r w:rsidR="00653D73" w:rsidRPr="00B1211A">
        <w:rPr>
          <w:rFonts w:ascii="Arial" w:hAnsi="Arial" w:cs="Arial"/>
          <w:i/>
          <w:iCs/>
        </w:rPr>
        <w:t xml:space="preserve"> has been completed, the step will be 2 seconds long. The </w:t>
      </w:r>
      <w:r w:rsidR="00C76984" w:rsidRPr="00B1211A">
        <w:rPr>
          <w:rFonts w:ascii="Arial" w:hAnsi="Arial" w:cs="Arial"/>
          <w:i/>
          <w:iCs/>
        </w:rPr>
        <w:t>1</w:t>
      </w:r>
      <w:r w:rsidR="00C76984" w:rsidRPr="00B1211A">
        <w:rPr>
          <w:rFonts w:ascii="Arial" w:hAnsi="Arial" w:cs="Arial"/>
          <w:i/>
          <w:iCs/>
          <w:vertAlign w:val="superscript"/>
        </w:rPr>
        <w:t>st</w:t>
      </w:r>
      <w:r w:rsidR="00C76984" w:rsidRPr="00B1211A">
        <w:rPr>
          <w:rFonts w:ascii="Arial" w:hAnsi="Arial" w:cs="Arial"/>
          <w:i/>
          <w:iCs/>
        </w:rPr>
        <w:t xml:space="preserve"> </w:t>
      </w:r>
      <w:r w:rsidR="00653D73" w:rsidRPr="00B1211A">
        <w:rPr>
          <w:rFonts w:ascii="Arial" w:hAnsi="Arial" w:cs="Arial"/>
          <w:i/>
          <w:iCs/>
        </w:rPr>
        <w:t xml:space="preserve">second will be for making the rotor flash and the </w:t>
      </w:r>
      <w:r w:rsidR="00C76984" w:rsidRPr="00B1211A">
        <w:rPr>
          <w:rFonts w:ascii="Arial" w:hAnsi="Arial" w:cs="Arial"/>
          <w:i/>
          <w:iCs/>
        </w:rPr>
        <w:t>2</w:t>
      </w:r>
      <w:r w:rsidR="00C76984" w:rsidRPr="00B1211A">
        <w:rPr>
          <w:rFonts w:ascii="Arial" w:hAnsi="Arial" w:cs="Arial"/>
          <w:i/>
          <w:iCs/>
          <w:vertAlign w:val="superscript"/>
        </w:rPr>
        <w:t>nd</w:t>
      </w:r>
      <w:r w:rsidR="00653D73" w:rsidRPr="00B1211A">
        <w:rPr>
          <w:rFonts w:ascii="Arial" w:hAnsi="Arial" w:cs="Arial"/>
          <w:i/>
          <w:iCs/>
        </w:rPr>
        <w:t xml:space="preserve"> second will be of </w:t>
      </w:r>
      <w:r w:rsidR="00C76984" w:rsidRPr="00B1211A">
        <w:rPr>
          <w:rFonts w:ascii="Arial" w:hAnsi="Arial" w:cs="Arial"/>
          <w:i/>
          <w:iCs/>
        </w:rPr>
        <w:t xml:space="preserve">the rotor lifting and fading out. If the fade out is incorrect, </w:t>
      </w:r>
      <w:r w:rsidR="00851C13" w:rsidRPr="00B1211A">
        <w:rPr>
          <w:rFonts w:ascii="Arial" w:hAnsi="Arial" w:cs="Arial"/>
          <w:i/>
          <w:iCs/>
        </w:rPr>
        <w:t xml:space="preserve">users can either hit the </w:t>
      </w:r>
      <w:r w:rsidR="00851C13" w:rsidRPr="00B1211A">
        <w:rPr>
          <w:rFonts w:ascii="Arial" w:hAnsi="Arial" w:cs="Arial"/>
          <w:b/>
          <w:bCs/>
          <w:i/>
          <w:iCs/>
          <w:rPrChange w:id="414" w:author="Zupfer, Amanda" w:date="2020-12-10T15:42:00Z">
            <w:rPr>
              <w:rFonts w:ascii="Arial" w:hAnsi="Arial" w:cs="Arial"/>
              <w:i/>
              <w:iCs/>
            </w:rPr>
          </w:rPrChange>
        </w:rPr>
        <w:t xml:space="preserve">Undo </w:t>
      </w:r>
      <w:r w:rsidR="00851C13" w:rsidRPr="00B1211A">
        <w:rPr>
          <w:rFonts w:ascii="Arial" w:hAnsi="Arial" w:cs="Arial"/>
          <w:i/>
          <w:iCs/>
        </w:rPr>
        <w:t>button, or drag the playback control to 1 second into the step and just rerecord the action</w:t>
      </w:r>
      <w:r w:rsidR="00960B1F" w:rsidRPr="00B1211A">
        <w:rPr>
          <w:rFonts w:ascii="Arial" w:hAnsi="Arial" w:cs="Arial"/>
          <w:i/>
          <w:iCs/>
        </w:rPr>
        <w:t xml:space="preserve"> to overwrite the previously recorded motion.</w:t>
      </w:r>
    </w:p>
    <w:p w14:paraId="48F941CF" w14:textId="4C34B30C" w:rsidR="00D23B24" w:rsidRPr="00991F79" w:rsidRDefault="003E5E25" w:rsidP="003E5E25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B1211A">
        <w:rPr>
          <w:rFonts w:ascii="Arial" w:hAnsi="Arial" w:cs="Arial"/>
          <w:b/>
          <w:bCs/>
        </w:rPr>
        <w:t>Step 2:</w:t>
      </w:r>
      <w:r w:rsidR="00B854D0" w:rsidRPr="00B1211A">
        <w:rPr>
          <w:rFonts w:ascii="Arial" w:hAnsi="Arial" w:cs="Arial"/>
          <w:b/>
          <w:bCs/>
        </w:rPr>
        <w:t xml:space="preserve"> </w:t>
      </w:r>
      <w:del w:id="415" w:author="Zupfer, Amanda" w:date="2020-12-10T15:42:00Z">
        <w:r w:rsidRPr="00B1211A" w:rsidDel="00B854D0">
          <w:rPr>
            <w:rFonts w:ascii="Arial" w:hAnsi="Arial" w:cs="Arial"/>
            <w:b/>
            <w:bCs/>
          </w:rPr>
          <w:delText xml:space="preserve">Removing </w:delText>
        </w:r>
      </w:del>
      <w:ins w:id="416" w:author="Zupfer, Amanda" w:date="2020-12-10T15:42:00Z">
        <w:r w:rsidR="1D292028" w:rsidRPr="00B1211A">
          <w:rPr>
            <w:rFonts w:ascii="Arial" w:hAnsi="Arial" w:cs="Arial"/>
            <w:b/>
            <w:bCs/>
          </w:rPr>
          <w:t xml:space="preserve">Remove </w:t>
        </w:r>
      </w:ins>
      <w:r w:rsidR="00B854D0" w:rsidRPr="00B1211A">
        <w:rPr>
          <w:rFonts w:ascii="Arial" w:hAnsi="Arial" w:cs="Arial"/>
          <w:b/>
          <w:bCs/>
        </w:rPr>
        <w:t>the remaining</w:t>
      </w:r>
      <w:r w:rsidR="00B854D0" w:rsidRPr="00B1211A">
        <w:rPr>
          <w:rFonts w:ascii="Arial" w:hAnsi="Arial" w:cs="Arial"/>
        </w:rPr>
        <w:t xml:space="preserve"> </w:t>
      </w:r>
      <w:r w:rsidR="00B854D0" w:rsidRPr="00B1211A">
        <w:rPr>
          <w:rFonts w:ascii="Arial" w:hAnsi="Arial" w:cs="Arial"/>
          <w:b/>
          <w:bCs/>
        </w:rPr>
        <w:t>rotors</w:t>
      </w:r>
    </w:p>
    <w:p w14:paraId="5FD93239" w14:textId="1B7C5F69" w:rsidR="00E75C53" w:rsidRDefault="00E75C53" w:rsidP="00B854D0">
      <w:pPr>
        <w:pStyle w:val="ListParagraph"/>
        <w:numPr>
          <w:ilvl w:val="1"/>
          <w:numId w:val="2"/>
        </w:numPr>
        <w:rPr>
          <w:rFonts w:ascii="Arial" w:hAnsi="Arial" w:cs="Arial"/>
        </w:rPr>
      </w:pPr>
      <w:r w:rsidRPr="00B1211A">
        <w:rPr>
          <w:rFonts w:ascii="Arial" w:hAnsi="Arial" w:cs="Arial"/>
        </w:rPr>
        <w:t xml:space="preserve">Click </w:t>
      </w:r>
      <w:r w:rsidRPr="00B1211A">
        <w:rPr>
          <w:rFonts w:ascii="Arial" w:hAnsi="Arial" w:cs="Arial"/>
          <w:b/>
          <w:bCs/>
        </w:rPr>
        <w:t>Add New Step</w:t>
      </w:r>
      <w:r w:rsidR="00960C2F" w:rsidRPr="00B1211A">
        <w:rPr>
          <w:rFonts w:ascii="Arial" w:hAnsi="Arial" w:cs="Arial"/>
          <w:b/>
          <w:bCs/>
        </w:rPr>
        <w:t xml:space="preserve"> </w:t>
      </w:r>
      <w:r w:rsidR="00960C2F" w:rsidRPr="00B1211A">
        <w:rPr>
          <w:rFonts w:ascii="Arial" w:hAnsi="Arial" w:cs="Arial"/>
        </w:rPr>
        <w:t xml:space="preserve">in the </w:t>
      </w:r>
      <w:r w:rsidR="00960C2F" w:rsidRPr="00B1211A">
        <w:rPr>
          <w:rFonts w:ascii="Arial" w:hAnsi="Arial" w:cs="Arial"/>
          <w:b/>
          <w:bCs/>
        </w:rPr>
        <w:t>Step Editor</w:t>
      </w:r>
      <w:r w:rsidRPr="00B1211A">
        <w:rPr>
          <w:rFonts w:ascii="Arial" w:hAnsi="Arial" w:cs="Arial"/>
        </w:rPr>
        <w:t xml:space="preserve"> to create a new step for the sequence</w:t>
      </w:r>
      <w:r w:rsidR="00BB6A1A" w:rsidRPr="00B1211A">
        <w:rPr>
          <w:rFonts w:ascii="Arial" w:hAnsi="Arial" w:cs="Arial"/>
        </w:rPr>
        <w:t xml:space="preserve">. This will </w:t>
      </w:r>
      <w:del w:id="417" w:author="Zupfer, Amanda" w:date="2020-12-10T15:43:00Z">
        <w:r w:rsidRPr="00B1211A" w:rsidDel="00BB6A1A">
          <w:rPr>
            <w:rFonts w:ascii="Arial" w:hAnsi="Arial" w:cs="Arial"/>
          </w:rPr>
          <w:delText xml:space="preserve">make </w:delText>
        </w:r>
      </w:del>
      <w:ins w:id="418" w:author="Zupfer, Amanda" w:date="2020-12-10T15:43:00Z">
        <w:r w:rsidR="0AF30C84" w:rsidRPr="00B1211A">
          <w:rPr>
            <w:rFonts w:ascii="Arial" w:hAnsi="Arial" w:cs="Arial"/>
          </w:rPr>
          <w:t xml:space="preserve">create </w:t>
        </w:r>
      </w:ins>
      <w:r w:rsidR="00BB6A1A" w:rsidRPr="00B1211A">
        <w:rPr>
          <w:rFonts w:ascii="Arial" w:hAnsi="Arial" w:cs="Arial"/>
        </w:rPr>
        <w:t xml:space="preserve">a new frame called </w:t>
      </w:r>
      <w:r w:rsidR="00BB6A1A" w:rsidRPr="00B1211A">
        <w:rPr>
          <w:rFonts w:ascii="Arial" w:hAnsi="Arial" w:cs="Arial"/>
          <w:b/>
          <w:bCs/>
        </w:rPr>
        <w:t>Step 2</w:t>
      </w:r>
      <w:r w:rsidR="00BB6A1A" w:rsidRPr="00B1211A">
        <w:rPr>
          <w:rFonts w:ascii="Arial" w:hAnsi="Arial" w:cs="Arial"/>
        </w:rPr>
        <w:t xml:space="preserve"> </w:t>
      </w:r>
      <w:del w:id="419" w:author="Zupfer, Amanda" w:date="2020-12-10T15:43:00Z">
        <w:r w:rsidRPr="00B1211A" w:rsidDel="00BB6A1A">
          <w:rPr>
            <w:rFonts w:ascii="Arial" w:hAnsi="Arial" w:cs="Arial"/>
          </w:rPr>
          <w:delText>appear</w:delText>
        </w:r>
        <w:r w:rsidRPr="00B1211A" w:rsidDel="008C2019">
          <w:rPr>
            <w:rFonts w:ascii="Arial" w:hAnsi="Arial" w:cs="Arial"/>
          </w:rPr>
          <w:delText xml:space="preserve"> </w:delText>
        </w:r>
      </w:del>
      <w:r w:rsidR="008C2019" w:rsidRPr="00B1211A">
        <w:rPr>
          <w:rFonts w:ascii="Arial" w:hAnsi="Arial" w:cs="Arial"/>
        </w:rPr>
        <w:t xml:space="preserve">and will start where </w:t>
      </w:r>
      <w:r w:rsidR="008C2019" w:rsidRPr="00B1211A">
        <w:rPr>
          <w:rFonts w:ascii="Arial" w:hAnsi="Arial" w:cs="Arial"/>
          <w:b/>
          <w:bCs/>
        </w:rPr>
        <w:t>Step 1</w:t>
      </w:r>
      <w:r w:rsidR="008C2019" w:rsidRPr="00B1211A">
        <w:rPr>
          <w:rFonts w:ascii="Arial" w:hAnsi="Arial" w:cs="Arial"/>
        </w:rPr>
        <w:t xml:space="preserve"> left off.</w:t>
      </w:r>
    </w:p>
    <w:p w14:paraId="6A0A034C" w14:textId="5DA51B75" w:rsidR="00BB6A1A" w:rsidRPr="00BB6A1A" w:rsidRDefault="00B953B6" w:rsidP="00B953B6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21B4114" wp14:editId="0BF55827">
            <wp:extent cx="5143500" cy="2057400"/>
            <wp:effectExtent l="19050" t="19050" r="19050" b="190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057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139E43" w14:textId="127200DE" w:rsidR="00B854D0" w:rsidRDefault="00B854D0" w:rsidP="00B854D0">
      <w:pPr>
        <w:pStyle w:val="ListParagraph"/>
        <w:numPr>
          <w:ilvl w:val="1"/>
          <w:numId w:val="2"/>
        </w:numPr>
        <w:rPr>
          <w:rFonts w:ascii="Arial" w:hAnsi="Arial" w:cs="Arial"/>
        </w:rPr>
      </w:pPr>
      <w:r w:rsidRPr="00B1211A">
        <w:rPr>
          <w:rFonts w:ascii="Arial" w:hAnsi="Arial" w:cs="Arial"/>
        </w:rPr>
        <w:t xml:space="preserve">After removing the </w:t>
      </w:r>
      <w:r w:rsidR="00D81E55" w:rsidRPr="00B1211A">
        <w:rPr>
          <w:rFonts w:ascii="Arial" w:hAnsi="Arial" w:cs="Arial"/>
        </w:rPr>
        <w:t>front left rotor, the three remaining rotors need to be removed</w:t>
      </w:r>
      <w:r w:rsidR="00B642E1" w:rsidRPr="00B1211A">
        <w:rPr>
          <w:rFonts w:ascii="Arial" w:hAnsi="Arial" w:cs="Arial"/>
        </w:rPr>
        <w:t>.</w:t>
      </w:r>
      <w:r w:rsidR="003E455D" w:rsidRPr="00B1211A">
        <w:rPr>
          <w:rFonts w:ascii="Arial" w:hAnsi="Arial" w:cs="Arial"/>
        </w:rPr>
        <w:t xml:space="preserve"> </w:t>
      </w:r>
      <w:ins w:id="420" w:author="Zupfer, Amanda" w:date="2020-12-10T15:44:00Z">
        <w:r w:rsidR="0B773EA6" w:rsidRPr="00B1211A">
          <w:rPr>
            <w:rFonts w:ascii="Arial" w:hAnsi="Arial" w:cs="Arial"/>
          </w:rPr>
          <w:t>Even t</w:t>
        </w:r>
      </w:ins>
      <w:del w:id="421" w:author="Zupfer, Amanda" w:date="2020-12-10T15:44:00Z">
        <w:r w:rsidRPr="00B1211A" w:rsidDel="003E455D">
          <w:rPr>
            <w:rFonts w:ascii="Arial" w:hAnsi="Arial" w:cs="Arial"/>
          </w:rPr>
          <w:delText>T</w:delText>
        </w:r>
      </w:del>
      <w:r w:rsidR="003E455D" w:rsidRPr="00B1211A">
        <w:rPr>
          <w:rFonts w:ascii="Arial" w:hAnsi="Arial" w:cs="Arial"/>
        </w:rPr>
        <w:t xml:space="preserve">hough they are in phantom view because this particular sequence </w:t>
      </w:r>
      <w:r w:rsidR="004A4692" w:rsidRPr="00B1211A">
        <w:rPr>
          <w:rFonts w:ascii="Arial" w:hAnsi="Arial" w:cs="Arial"/>
        </w:rPr>
        <w:t xml:space="preserve">is focusing on the </w:t>
      </w:r>
      <w:r w:rsidR="005B2BE2" w:rsidRPr="00B1211A">
        <w:rPr>
          <w:rFonts w:ascii="Arial" w:hAnsi="Arial" w:cs="Arial"/>
        </w:rPr>
        <w:t xml:space="preserve">front left motor, they </w:t>
      </w:r>
      <w:ins w:id="422" w:author="Zupfer, Amanda" w:date="2020-12-10T15:44:00Z">
        <w:r w:rsidR="01711D28" w:rsidRPr="00B1211A">
          <w:rPr>
            <w:rFonts w:ascii="Arial" w:hAnsi="Arial" w:cs="Arial"/>
          </w:rPr>
          <w:t xml:space="preserve">still </w:t>
        </w:r>
      </w:ins>
      <w:r w:rsidR="005B2BE2" w:rsidRPr="00B1211A">
        <w:rPr>
          <w:rFonts w:ascii="Arial" w:hAnsi="Arial" w:cs="Arial"/>
        </w:rPr>
        <w:t>need to be removed</w:t>
      </w:r>
      <w:r w:rsidR="0028264C" w:rsidRPr="00B1211A">
        <w:rPr>
          <w:rFonts w:ascii="Arial" w:hAnsi="Arial" w:cs="Arial"/>
        </w:rPr>
        <w:t xml:space="preserve"> in order to </w:t>
      </w:r>
      <w:r w:rsidR="002602F6" w:rsidRPr="00B1211A">
        <w:rPr>
          <w:rFonts w:ascii="Arial" w:hAnsi="Arial" w:cs="Arial"/>
        </w:rPr>
        <w:t xml:space="preserve">continue the process of taking the top of the quadcopter off and </w:t>
      </w:r>
      <w:ins w:id="423" w:author="Zupfer, Amanda" w:date="2020-12-10T15:45:00Z">
        <w:r w:rsidR="31D7AF1A" w:rsidRPr="00B1211A">
          <w:rPr>
            <w:rFonts w:ascii="Arial" w:hAnsi="Arial" w:cs="Arial"/>
          </w:rPr>
          <w:t xml:space="preserve">to </w:t>
        </w:r>
      </w:ins>
      <w:r w:rsidR="002602F6" w:rsidRPr="00B1211A">
        <w:rPr>
          <w:rFonts w:ascii="Arial" w:hAnsi="Arial" w:cs="Arial"/>
        </w:rPr>
        <w:t>reveal</w:t>
      </w:r>
      <w:del w:id="424" w:author="Zupfer, Amanda" w:date="2020-12-10T15:45:00Z">
        <w:r w:rsidRPr="00B1211A" w:rsidDel="002602F6">
          <w:rPr>
            <w:rFonts w:ascii="Arial" w:hAnsi="Arial" w:cs="Arial"/>
          </w:rPr>
          <w:delText>ing</w:delText>
        </w:r>
      </w:del>
      <w:r w:rsidR="002602F6" w:rsidRPr="00B1211A">
        <w:rPr>
          <w:rFonts w:ascii="Arial" w:hAnsi="Arial" w:cs="Arial"/>
        </w:rPr>
        <w:t xml:space="preserve"> the motor.</w:t>
      </w:r>
      <w:r w:rsidR="00950D59" w:rsidRPr="00B1211A">
        <w:rPr>
          <w:rFonts w:ascii="Arial" w:hAnsi="Arial" w:cs="Arial"/>
        </w:rPr>
        <w:t xml:space="preserve"> </w:t>
      </w:r>
      <w:r w:rsidR="003F1941" w:rsidRPr="00B1211A">
        <w:rPr>
          <w:rFonts w:ascii="Arial" w:hAnsi="Arial" w:cs="Arial"/>
        </w:rPr>
        <w:t xml:space="preserve">The rotors are going to flash before they are lifted, </w:t>
      </w:r>
      <w:r w:rsidR="00C6076B" w:rsidRPr="00B1211A">
        <w:rPr>
          <w:rFonts w:ascii="Arial" w:hAnsi="Arial" w:cs="Arial"/>
        </w:rPr>
        <w:t xml:space="preserve">and in order to do that, they </w:t>
      </w:r>
      <w:r w:rsidR="00D556DF" w:rsidRPr="00B1211A">
        <w:rPr>
          <w:rFonts w:ascii="Arial" w:hAnsi="Arial" w:cs="Arial"/>
        </w:rPr>
        <w:t>need to become visible again.</w:t>
      </w:r>
      <w:r w:rsidR="009E08B2" w:rsidRPr="00B1211A">
        <w:rPr>
          <w:rFonts w:ascii="Arial" w:hAnsi="Arial" w:cs="Arial"/>
        </w:rPr>
        <w:t xml:space="preserve"> Select the other three rotors by clicking them </w:t>
      </w:r>
      <w:del w:id="425" w:author="Delano, Jake" w:date="2020-12-11T08:56:00Z">
        <w:r w:rsidR="009E08B2" w:rsidRPr="00B1211A" w:rsidDel="00127B09">
          <w:rPr>
            <w:rFonts w:ascii="Arial" w:hAnsi="Arial" w:cs="Arial"/>
          </w:rPr>
          <w:delText xml:space="preserve">and </w:delText>
        </w:r>
      </w:del>
      <w:ins w:id="426" w:author="Delano, Jake" w:date="2020-12-11T08:56:00Z">
        <w:r w:rsidR="00127B09">
          <w:rPr>
            <w:rFonts w:ascii="Arial" w:hAnsi="Arial" w:cs="Arial"/>
          </w:rPr>
          <w:t>while</w:t>
        </w:r>
        <w:r w:rsidR="00127B09" w:rsidRPr="00B1211A">
          <w:rPr>
            <w:rFonts w:ascii="Arial" w:hAnsi="Arial" w:cs="Arial"/>
          </w:rPr>
          <w:t xml:space="preserve"> </w:t>
        </w:r>
      </w:ins>
      <w:r w:rsidR="009E08B2" w:rsidRPr="00B1211A">
        <w:rPr>
          <w:rFonts w:ascii="Arial" w:hAnsi="Arial" w:cs="Arial"/>
        </w:rPr>
        <w:t xml:space="preserve">holding down </w:t>
      </w:r>
      <w:r w:rsidR="00E50D11" w:rsidRPr="00B1211A">
        <w:rPr>
          <w:rFonts w:ascii="Arial" w:hAnsi="Arial" w:cs="Arial"/>
        </w:rPr>
        <w:t>C</w:t>
      </w:r>
      <w:r w:rsidR="00157E4F" w:rsidRPr="00B1211A">
        <w:rPr>
          <w:rFonts w:ascii="Arial" w:hAnsi="Arial" w:cs="Arial"/>
        </w:rPr>
        <w:t xml:space="preserve">trl + </w:t>
      </w:r>
      <w:r w:rsidR="00E50D11" w:rsidRPr="00B1211A">
        <w:rPr>
          <w:rFonts w:ascii="Arial" w:hAnsi="Arial" w:cs="Arial"/>
        </w:rPr>
        <w:t>A</w:t>
      </w:r>
      <w:r w:rsidR="00157E4F" w:rsidRPr="00B1211A">
        <w:rPr>
          <w:rFonts w:ascii="Arial" w:hAnsi="Arial" w:cs="Arial"/>
        </w:rPr>
        <w:t>lt</w:t>
      </w:r>
      <w:del w:id="427" w:author="Zupfer, Amanda" w:date="2020-12-10T15:45:00Z">
        <w:r w:rsidRPr="00B1211A" w:rsidDel="00157E4F">
          <w:rPr>
            <w:rFonts w:ascii="Arial" w:hAnsi="Arial" w:cs="Arial"/>
          </w:rPr>
          <w:delText xml:space="preserve"> while clicking</w:delText>
        </w:r>
      </w:del>
      <w:r w:rsidR="00C7451B" w:rsidRPr="00B1211A">
        <w:rPr>
          <w:rFonts w:ascii="Arial" w:hAnsi="Arial" w:cs="Arial"/>
        </w:rPr>
        <w:t>.</w:t>
      </w:r>
      <w:r w:rsidR="00E50D11" w:rsidRPr="00B1211A">
        <w:rPr>
          <w:rFonts w:ascii="Arial" w:hAnsi="Arial" w:cs="Arial"/>
        </w:rPr>
        <w:t xml:space="preserve"> Holding the Alt key makes it possible to select parts that have been made phantom.</w:t>
      </w:r>
      <w:r w:rsidR="001513C0" w:rsidRPr="00B1211A">
        <w:rPr>
          <w:rFonts w:ascii="Arial" w:hAnsi="Arial" w:cs="Arial"/>
        </w:rPr>
        <w:t xml:space="preserve"> </w:t>
      </w:r>
      <w:r w:rsidR="00F313FD" w:rsidRPr="00B1211A">
        <w:rPr>
          <w:rFonts w:ascii="Arial" w:hAnsi="Arial" w:cs="Arial"/>
        </w:rPr>
        <w:t xml:space="preserve">In the </w:t>
      </w:r>
      <w:r w:rsidR="00F313FD" w:rsidRPr="00B1211A">
        <w:rPr>
          <w:rFonts w:ascii="Arial" w:hAnsi="Arial" w:cs="Arial"/>
          <w:b/>
          <w:bCs/>
        </w:rPr>
        <w:t>Parts</w:t>
      </w:r>
      <w:r w:rsidR="00F313FD" w:rsidRPr="00B1211A">
        <w:rPr>
          <w:rFonts w:ascii="Arial" w:hAnsi="Arial" w:cs="Arial"/>
        </w:rPr>
        <w:t xml:space="preserve"> tab, </w:t>
      </w:r>
      <w:r w:rsidR="00946AB1" w:rsidRPr="00B1211A">
        <w:rPr>
          <w:rFonts w:ascii="Arial" w:hAnsi="Arial" w:cs="Arial"/>
        </w:rPr>
        <w:t xml:space="preserve">click </w:t>
      </w:r>
      <w:r w:rsidR="00946AB1" w:rsidRPr="00B1211A">
        <w:rPr>
          <w:rFonts w:ascii="Arial" w:hAnsi="Arial" w:cs="Arial"/>
          <w:b/>
          <w:bCs/>
        </w:rPr>
        <w:t>Edit Figure Phantom</w:t>
      </w:r>
      <w:r w:rsidR="00946AB1" w:rsidRPr="00B1211A">
        <w:rPr>
          <w:rFonts w:ascii="Arial" w:hAnsi="Arial" w:cs="Arial"/>
        </w:rPr>
        <w:t xml:space="preserve"> to turn off phantom for the rotors.</w:t>
      </w:r>
    </w:p>
    <w:p w14:paraId="62AC72B8" w14:textId="1F9BDC4A" w:rsidR="00B15D88" w:rsidRPr="00526526" w:rsidRDefault="00114DF1" w:rsidP="00526526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95ED275" wp14:editId="2689B279">
            <wp:extent cx="3799405" cy="2743200"/>
            <wp:effectExtent l="19050" t="19050" r="10795" b="190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99405" cy="2743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8FC580" w14:textId="314DD8E8" w:rsidR="00B15D88" w:rsidRDefault="00173389" w:rsidP="00B854D0">
      <w:pPr>
        <w:pStyle w:val="ListParagraph"/>
        <w:numPr>
          <w:ilvl w:val="1"/>
          <w:numId w:val="2"/>
        </w:numPr>
        <w:rPr>
          <w:rFonts w:ascii="Arial" w:hAnsi="Arial" w:cs="Arial"/>
        </w:rPr>
      </w:pPr>
      <w:r w:rsidRPr="00B1211A">
        <w:rPr>
          <w:rFonts w:ascii="Arial" w:hAnsi="Arial" w:cs="Arial"/>
        </w:rPr>
        <w:t>With the three rotors selected</w:t>
      </w:r>
      <w:ins w:id="428" w:author="Delano, Jake" w:date="2020-12-11T08:56:00Z">
        <w:r w:rsidR="0074628A">
          <w:rPr>
            <w:rFonts w:ascii="Arial" w:hAnsi="Arial" w:cs="Arial"/>
          </w:rPr>
          <w:t xml:space="preserve"> and visible</w:t>
        </w:r>
      </w:ins>
      <w:r w:rsidR="00567D1F" w:rsidRPr="00B1211A">
        <w:rPr>
          <w:rFonts w:ascii="Arial" w:hAnsi="Arial" w:cs="Arial"/>
        </w:rPr>
        <w:t xml:space="preserve">, go </w:t>
      </w:r>
      <w:del w:id="429" w:author="Zupfer, Amanda" w:date="2020-12-10T15:46:00Z">
        <w:r w:rsidRPr="00B1211A" w:rsidDel="00567D1F">
          <w:rPr>
            <w:rFonts w:ascii="Arial" w:hAnsi="Arial" w:cs="Arial"/>
          </w:rPr>
          <w:delText>back into</w:delText>
        </w:r>
      </w:del>
      <w:ins w:id="430" w:author="Zupfer, Amanda" w:date="2020-12-10T15:46:00Z">
        <w:r w:rsidR="76CED0A4" w:rsidRPr="00B1211A">
          <w:rPr>
            <w:rFonts w:ascii="Arial" w:hAnsi="Arial" w:cs="Arial"/>
          </w:rPr>
          <w:t>navigate back to</w:t>
        </w:r>
      </w:ins>
      <w:r w:rsidR="00567D1F" w:rsidRPr="00B1211A">
        <w:rPr>
          <w:rFonts w:ascii="Arial" w:hAnsi="Arial" w:cs="Arial"/>
        </w:rPr>
        <w:t xml:space="preserve"> the </w:t>
      </w:r>
      <w:r w:rsidR="00567D1F" w:rsidRPr="00B1211A">
        <w:rPr>
          <w:rFonts w:ascii="Arial" w:hAnsi="Arial" w:cs="Arial"/>
          <w:b/>
          <w:bCs/>
        </w:rPr>
        <w:t>Effects</w:t>
      </w:r>
      <w:r w:rsidR="00567D1F" w:rsidRPr="00B1211A">
        <w:rPr>
          <w:rFonts w:ascii="Arial" w:hAnsi="Arial" w:cs="Arial"/>
        </w:rPr>
        <w:t xml:space="preserve"> dropdown and </w:t>
      </w:r>
      <w:r w:rsidR="00C0311C" w:rsidRPr="00B1211A">
        <w:rPr>
          <w:rFonts w:ascii="Arial" w:hAnsi="Arial" w:cs="Arial"/>
        </w:rPr>
        <w:t xml:space="preserve">select the </w:t>
      </w:r>
      <w:r w:rsidR="00C0311C" w:rsidRPr="00B1211A">
        <w:rPr>
          <w:rFonts w:ascii="Arial" w:hAnsi="Arial" w:cs="Arial"/>
          <w:b/>
          <w:bCs/>
        </w:rPr>
        <w:t xml:space="preserve">Flash </w:t>
      </w:r>
      <w:r w:rsidR="00C908F4" w:rsidRPr="00B1211A">
        <w:rPr>
          <w:rFonts w:ascii="Arial" w:hAnsi="Arial" w:cs="Arial"/>
        </w:rPr>
        <w:t>effect</w:t>
      </w:r>
      <w:r w:rsidR="00C0311C" w:rsidRPr="00B1211A">
        <w:rPr>
          <w:rFonts w:ascii="Arial" w:hAnsi="Arial" w:cs="Arial"/>
        </w:rPr>
        <w:t xml:space="preserve"> </w:t>
      </w:r>
      <w:del w:id="431" w:author="Zupfer, Amanda" w:date="2020-12-10T15:46:00Z">
        <w:r w:rsidRPr="00B1211A" w:rsidDel="00C0311C">
          <w:rPr>
            <w:rFonts w:ascii="Arial" w:hAnsi="Arial" w:cs="Arial"/>
          </w:rPr>
          <w:delText>to make them flash</w:delText>
        </w:r>
      </w:del>
      <w:r w:rsidR="00C0311C" w:rsidRPr="00B1211A">
        <w:rPr>
          <w:rFonts w:ascii="Arial" w:hAnsi="Arial" w:cs="Arial"/>
        </w:rPr>
        <w:t xml:space="preserve">. Just like </w:t>
      </w:r>
      <w:r w:rsidR="00C908F4" w:rsidRPr="00B1211A">
        <w:rPr>
          <w:rFonts w:ascii="Arial" w:hAnsi="Arial" w:cs="Arial"/>
        </w:rPr>
        <w:t>with the</w:t>
      </w:r>
      <w:r w:rsidR="004F7DBC" w:rsidRPr="00B1211A">
        <w:rPr>
          <w:rFonts w:ascii="Arial" w:hAnsi="Arial" w:cs="Arial"/>
        </w:rPr>
        <w:t xml:space="preserve"> first</w:t>
      </w:r>
      <w:r w:rsidR="00C908F4" w:rsidRPr="00B1211A">
        <w:rPr>
          <w:rFonts w:ascii="Arial" w:hAnsi="Arial" w:cs="Arial"/>
        </w:rPr>
        <w:t xml:space="preserve"> rotor, use the </w:t>
      </w:r>
      <w:r w:rsidR="00C908F4" w:rsidRPr="00B1211A">
        <w:rPr>
          <w:rFonts w:ascii="Arial" w:hAnsi="Arial" w:cs="Arial"/>
          <w:b/>
          <w:bCs/>
        </w:rPr>
        <w:t>Fly Out</w:t>
      </w:r>
      <w:r w:rsidR="00C908F4" w:rsidRPr="00B1211A">
        <w:rPr>
          <w:rFonts w:ascii="Arial" w:hAnsi="Arial" w:cs="Arial"/>
        </w:rPr>
        <w:t xml:space="preserve"> effect </w:t>
      </w:r>
      <w:r w:rsidR="007029E0" w:rsidRPr="00B1211A">
        <w:rPr>
          <w:rFonts w:ascii="Arial" w:hAnsi="Arial" w:cs="Arial"/>
        </w:rPr>
        <w:t>to make the</w:t>
      </w:r>
      <w:r w:rsidR="004F7DBC" w:rsidRPr="00B1211A">
        <w:rPr>
          <w:rFonts w:ascii="Arial" w:hAnsi="Arial" w:cs="Arial"/>
        </w:rPr>
        <w:t xml:space="preserve"> other three</w:t>
      </w:r>
      <w:r w:rsidR="007029E0" w:rsidRPr="00B1211A">
        <w:rPr>
          <w:rFonts w:ascii="Arial" w:hAnsi="Arial" w:cs="Arial"/>
        </w:rPr>
        <w:t xml:space="preserve"> rotors fly up and fade out</w:t>
      </w:r>
      <w:r w:rsidR="003D2283" w:rsidRPr="00B1211A">
        <w:rPr>
          <w:rFonts w:ascii="Arial" w:hAnsi="Arial" w:cs="Arial"/>
        </w:rPr>
        <w:t xml:space="preserve"> </w:t>
      </w:r>
      <w:del w:id="432" w:author="Zupfer, Amanda" w:date="2020-12-10T15:47:00Z">
        <w:r w:rsidRPr="00B1211A" w:rsidDel="003D2283">
          <w:rPr>
            <w:rFonts w:ascii="Arial" w:hAnsi="Arial" w:cs="Arial"/>
          </w:rPr>
          <w:delText>like the first rotor</w:delText>
        </w:r>
      </w:del>
      <w:r w:rsidR="007029E0" w:rsidRPr="00B1211A">
        <w:rPr>
          <w:rFonts w:ascii="Arial" w:hAnsi="Arial" w:cs="Arial"/>
        </w:rPr>
        <w:t>.</w:t>
      </w:r>
    </w:p>
    <w:p w14:paraId="2DCBDF7C" w14:textId="0FC95791" w:rsidR="00932D1C" w:rsidRPr="00526526" w:rsidRDefault="001521BB" w:rsidP="00526526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A3116F0" wp14:editId="687C28E5">
            <wp:extent cx="3772227" cy="2484335"/>
            <wp:effectExtent l="19050" t="19050" r="19050" b="1143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2484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4E927A" w14:textId="586CCCD5" w:rsidR="00AC51CF" w:rsidRPr="00991F79" w:rsidRDefault="00AC51CF" w:rsidP="00AC51CF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B1211A">
        <w:rPr>
          <w:rFonts w:ascii="Arial" w:hAnsi="Arial" w:cs="Arial"/>
          <w:b/>
          <w:bCs/>
        </w:rPr>
        <w:t xml:space="preserve">Step 3: </w:t>
      </w:r>
      <w:del w:id="433" w:author="Zupfer, Amanda" w:date="2020-12-10T15:47:00Z">
        <w:r w:rsidRPr="00B1211A" w:rsidDel="00FB2383">
          <w:rPr>
            <w:rFonts w:ascii="Arial" w:hAnsi="Arial" w:cs="Arial"/>
            <w:b/>
            <w:bCs/>
          </w:rPr>
          <w:delText xml:space="preserve">Taking </w:delText>
        </w:r>
      </w:del>
      <w:ins w:id="434" w:author="Zupfer, Amanda" w:date="2020-12-10T15:47:00Z">
        <w:r w:rsidR="30F69968" w:rsidRPr="00B1211A">
          <w:rPr>
            <w:rFonts w:ascii="Arial" w:hAnsi="Arial" w:cs="Arial"/>
            <w:b/>
            <w:bCs/>
          </w:rPr>
          <w:t xml:space="preserve">Take </w:t>
        </w:r>
      </w:ins>
      <w:r w:rsidR="00FB2383" w:rsidRPr="00B1211A">
        <w:rPr>
          <w:rFonts w:ascii="Arial" w:hAnsi="Arial" w:cs="Arial"/>
          <w:b/>
          <w:bCs/>
        </w:rPr>
        <w:t>off the battery cover</w:t>
      </w:r>
      <w:r w:rsidR="0080415E" w:rsidRPr="00B1211A">
        <w:rPr>
          <w:rFonts w:ascii="Arial" w:hAnsi="Arial" w:cs="Arial"/>
          <w:b/>
          <w:bCs/>
        </w:rPr>
        <w:t xml:space="preserve"> and quadcopter</w:t>
      </w:r>
      <w:r w:rsidR="0080415E" w:rsidRPr="00B1211A">
        <w:rPr>
          <w:rFonts w:ascii="Arial" w:hAnsi="Arial" w:cs="Arial"/>
        </w:rPr>
        <w:t xml:space="preserve"> </w:t>
      </w:r>
      <w:r w:rsidR="00991F79" w:rsidRPr="00B1211A">
        <w:rPr>
          <w:rFonts w:ascii="Arial" w:hAnsi="Arial" w:cs="Arial"/>
          <w:b/>
          <w:bCs/>
        </w:rPr>
        <w:t>top</w:t>
      </w:r>
    </w:p>
    <w:p w14:paraId="0B4874E2" w14:textId="135E1A02" w:rsidR="009746D0" w:rsidRDefault="0080415E" w:rsidP="0080415E">
      <w:pPr>
        <w:pStyle w:val="ListParagraph"/>
        <w:numPr>
          <w:ilvl w:val="1"/>
          <w:numId w:val="2"/>
        </w:numPr>
        <w:rPr>
          <w:rFonts w:ascii="Arial" w:hAnsi="Arial" w:cs="Arial"/>
        </w:rPr>
      </w:pPr>
      <w:r w:rsidRPr="00B1211A">
        <w:rPr>
          <w:rFonts w:ascii="Arial" w:hAnsi="Arial" w:cs="Arial"/>
        </w:rPr>
        <w:t xml:space="preserve">The last step that needs to </w:t>
      </w:r>
      <w:del w:id="435" w:author="Zupfer, Amanda" w:date="2020-12-10T15:48:00Z">
        <w:r w:rsidRPr="00B1211A" w:rsidDel="0080415E">
          <w:rPr>
            <w:rFonts w:ascii="Arial" w:hAnsi="Arial" w:cs="Arial"/>
          </w:rPr>
          <w:delText xml:space="preserve">happen </w:delText>
        </w:r>
      </w:del>
      <w:ins w:id="436" w:author="Zupfer, Amanda" w:date="2020-12-10T15:48:00Z">
        <w:r w:rsidR="3E08CB57" w:rsidRPr="00B1211A">
          <w:rPr>
            <w:rFonts w:ascii="Arial" w:hAnsi="Arial" w:cs="Arial"/>
          </w:rPr>
          <w:t xml:space="preserve">be completed </w:t>
        </w:r>
      </w:ins>
      <w:r w:rsidRPr="00B1211A">
        <w:rPr>
          <w:rFonts w:ascii="Arial" w:hAnsi="Arial" w:cs="Arial"/>
        </w:rPr>
        <w:t xml:space="preserve">before the </w:t>
      </w:r>
      <w:r w:rsidR="00C16B8A" w:rsidRPr="00B1211A">
        <w:rPr>
          <w:rFonts w:ascii="Arial" w:hAnsi="Arial" w:cs="Arial"/>
        </w:rPr>
        <w:t>top of the quadcopter is taken off to reveal the motor is to take off the battery cover</w:t>
      </w:r>
      <w:r w:rsidR="007D1366" w:rsidRPr="00B1211A">
        <w:rPr>
          <w:rFonts w:ascii="Arial" w:hAnsi="Arial" w:cs="Arial"/>
        </w:rPr>
        <w:t xml:space="preserve">. </w:t>
      </w:r>
      <w:r w:rsidR="009746D0" w:rsidRPr="00B1211A">
        <w:rPr>
          <w:rFonts w:ascii="Arial" w:hAnsi="Arial" w:cs="Arial"/>
        </w:rPr>
        <w:t xml:space="preserve">Click </w:t>
      </w:r>
      <w:r w:rsidR="009746D0" w:rsidRPr="00B1211A">
        <w:rPr>
          <w:rFonts w:ascii="Arial" w:hAnsi="Arial" w:cs="Arial"/>
          <w:b/>
          <w:bCs/>
        </w:rPr>
        <w:t>Add New Step</w:t>
      </w:r>
      <w:del w:id="437" w:author="Zupfer, Amanda" w:date="2020-12-10T15:48:00Z">
        <w:r w:rsidRPr="00B1211A" w:rsidDel="009746D0">
          <w:rPr>
            <w:rFonts w:ascii="Arial" w:hAnsi="Arial" w:cs="Arial"/>
          </w:rPr>
          <w:delText xml:space="preserve"> to add a new step named </w:delText>
        </w:r>
        <w:r w:rsidRPr="00B1211A" w:rsidDel="009746D0">
          <w:rPr>
            <w:rFonts w:ascii="Arial" w:hAnsi="Arial" w:cs="Arial"/>
            <w:b/>
            <w:bCs/>
          </w:rPr>
          <w:delText>Step 3</w:delText>
        </w:r>
      </w:del>
      <w:r w:rsidR="009746D0" w:rsidRPr="00B1211A">
        <w:rPr>
          <w:rFonts w:ascii="Arial" w:hAnsi="Arial" w:cs="Arial"/>
        </w:rPr>
        <w:t>.</w:t>
      </w:r>
    </w:p>
    <w:p w14:paraId="3B6D600A" w14:textId="2BE06BD5" w:rsidR="007A201B" w:rsidRPr="007A201B" w:rsidRDefault="007A201B" w:rsidP="007A201B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5B959F6C" wp14:editId="12AC3D60">
            <wp:extent cx="1057991" cy="2743200"/>
            <wp:effectExtent l="19050" t="19050" r="27940" b="190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057991" cy="2743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C2EFC2" w14:textId="0152983A" w:rsidR="0080415E" w:rsidRDefault="007D1366" w:rsidP="0080415E">
      <w:pPr>
        <w:pStyle w:val="ListParagraph"/>
        <w:numPr>
          <w:ilvl w:val="1"/>
          <w:numId w:val="2"/>
        </w:numPr>
        <w:rPr>
          <w:rFonts w:ascii="Arial" w:hAnsi="Arial" w:cs="Arial"/>
        </w:rPr>
      </w:pPr>
      <w:r w:rsidRPr="00B1211A">
        <w:rPr>
          <w:rFonts w:ascii="Arial" w:hAnsi="Arial" w:cs="Arial"/>
        </w:rPr>
        <w:t>Since the screw for the batt</w:t>
      </w:r>
      <w:r w:rsidR="00FD45EE" w:rsidRPr="00B1211A">
        <w:rPr>
          <w:rFonts w:ascii="Arial" w:hAnsi="Arial" w:cs="Arial"/>
        </w:rPr>
        <w:t xml:space="preserve">ery cover is </w:t>
      </w:r>
      <w:del w:id="438" w:author="Zupfer, Amanda" w:date="2020-12-10T16:38:00Z">
        <w:r w:rsidRPr="00B1211A" w:rsidDel="00FD45EE">
          <w:rPr>
            <w:rFonts w:ascii="Arial" w:hAnsi="Arial" w:cs="Arial"/>
          </w:rPr>
          <w:delText xml:space="preserve">so </w:delText>
        </w:r>
      </w:del>
      <w:r w:rsidR="00FD45EE" w:rsidRPr="00B1211A">
        <w:rPr>
          <w:rFonts w:ascii="Arial" w:hAnsi="Arial" w:cs="Arial"/>
        </w:rPr>
        <w:t>small</w:t>
      </w:r>
      <w:ins w:id="439" w:author="Zupfer, Amanda" w:date="2020-12-10T16:38:00Z">
        <w:r w:rsidR="6C5AE843" w:rsidRPr="00B1211A">
          <w:rPr>
            <w:rFonts w:ascii="Arial" w:hAnsi="Arial" w:cs="Arial"/>
          </w:rPr>
          <w:t xml:space="preserve"> and can easily be overlooked</w:t>
        </w:r>
      </w:ins>
      <w:r w:rsidR="00FD45EE" w:rsidRPr="00B1211A">
        <w:rPr>
          <w:rFonts w:ascii="Arial" w:hAnsi="Arial" w:cs="Arial"/>
        </w:rPr>
        <w:t>, it should be highlighted to show that it needs to be taken off.</w:t>
      </w:r>
      <w:r w:rsidR="00B506BF" w:rsidRPr="00B1211A">
        <w:rPr>
          <w:rFonts w:ascii="Arial" w:hAnsi="Arial" w:cs="Arial"/>
        </w:rPr>
        <w:t xml:space="preserve"> In the </w:t>
      </w:r>
      <w:proofErr w:type="spellStart"/>
      <w:r w:rsidR="00B506BF" w:rsidRPr="00B1211A">
        <w:rPr>
          <w:rFonts w:ascii="Arial" w:hAnsi="Arial" w:cs="Arial"/>
          <w:b/>
          <w:bCs/>
        </w:rPr>
        <w:t>sBOM</w:t>
      </w:r>
      <w:proofErr w:type="spellEnd"/>
      <w:r w:rsidR="00B506BF" w:rsidRPr="00B1211A">
        <w:rPr>
          <w:rFonts w:ascii="Arial" w:hAnsi="Arial" w:cs="Arial"/>
        </w:rPr>
        <w:t xml:space="preserve"> tab, select the</w:t>
      </w:r>
      <w:r w:rsidR="000C7FEE" w:rsidRPr="00B1211A">
        <w:rPr>
          <w:rFonts w:ascii="Arial" w:hAnsi="Arial" w:cs="Arial"/>
        </w:rPr>
        <w:t xml:space="preserve"> </w:t>
      </w:r>
      <w:r w:rsidR="00493BB2" w:rsidRPr="00B1211A">
        <w:rPr>
          <w:rFonts w:ascii="Arial" w:hAnsi="Arial" w:cs="Arial"/>
        </w:rPr>
        <w:t>screw</w:t>
      </w:r>
      <w:r w:rsidR="000C7FEE" w:rsidRPr="00B1211A">
        <w:rPr>
          <w:rFonts w:ascii="Arial" w:hAnsi="Arial" w:cs="Arial"/>
        </w:rPr>
        <w:t xml:space="preserve"> named </w:t>
      </w:r>
      <w:r w:rsidR="00493BB2" w:rsidRPr="00B1211A">
        <w:rPr>
          <w:rFonts w:ascii="Arial" w:hAnsi="Arial" w:cs="Arial"/>
          <w:b/>
          <w:bCs/>
        </w:rPr>
        <w:t>ISO14580-M2_5X10-4_8.PRT</w:t>
      </w:r>
      <w:r w:rsidR="007745A8" w:rsidRPr="00B1211A">
        <w:rPr>
          <w:rFonts w:ascii="Arial" w:hAnsi="Arial" w:cs="Arial"/>
          <w:b/>
          <w:bCs/>
        </w:rPr>
        <w:t xml:space="preserve"> </w:t>
      </w:r>
      <w:r w:rsidR="009C5F09" w:rsidRPr="00B1211A">
        <w:rPr>
          <w:rFonts w:ascii="Arial" w:hAnsi="Arial" w:cs="Arial"/>
        </w:rPr>
        <w:t xml:space="preserve">that is </w:t>
      </w:r>
      <w:r w:rsidR="007745A8" w:rsidRPr="00B1211A">
        <w:rPr>
          <w:rFonts w:ascii="Arial" w:hAnsi="Arial" w:cs="Arial"/>
        </w:rPr>
        <w:t>at the location shown</w:t>
      </w:r>
      <w:del w:id="440" w:author="Zupfer, Amanda" w:date="2020-12-10T16:39:00Z">
        <w:r w:rsidRPr="00B1211A" w:rsidDel="009C5F09">
          <w:rPr>
            <w:rFonts w:ascii="Arial" w:hAnsi="Arial" w:cs="Arial"/>
          </w:rPr>
          <w:delText>,</w:delText>
        </w:r>
      </w:del>
      <w:del w:id="441" w:author="Delano, Jake" w:date="2020-12-11T08:57:00Z">
        <w:r w:rsidR="009C5F09" w:rsidRPr="00B1211A" w:rsidDel="008059E5">
          <w:rPr>
            <w:rFonts w:ascii="Arial" w:hAnsi="Arial" w:cs="Arial"/>
          </w:rPr>
          <w:delText xml:space="preserve"> </w:delText>
        </w:r>
      </w:del>
      <w:del w:id="442" w:author="Zupfer, Amanda" w:date="2020-12-10T16:39:00Z">
        <w:r w:rsidRPr="00B1211A" w:rsidDel="009C5F09">
          <w:rPr>
            <w:rFonts w:ascii="Arial" w:hAnsi="Arial" w:cs="Arial"/>
          </w:rPr>
          <w:delText>since</w:delText>
        </w:r>
      </w:del>
      <w:r w:rsidR="009C5F09" w:rsidRPr="00B1211A">
        <w:rPr>
          <w:rFonts w:ascii="Arial" w:hAnsi="Arial" w:cs="Arial"/>
        </w:rPr>
        <w:t xml:space="preserve"> </w:t>
      </w:r>
      <w:ins w:id="443" w:author="Zupfer, Amanda" w:date="2020-12-10T16:39:00Z">
        <w:r w:rsidR="19D49306" w:rsidRPr="00B1211A">
          <w:rPr>
            <w:rFonts w:ascii="Arial" w:hAnsi="Arial" w:cs="Arial"/>
          </w:rPr>
          <w:t>(</w:t>
        </w:r>
      </w:ins>
      <w:r w:rsidR="009C5F09" w:rsidRPr="00B1211A">
        <w:rPr>
          <w:rFonts w:ascii="Arial" w:hAnsi="Arial" w:cs="Arial"/>
        </w:rPr>
        <w:t>there are two instances of that part close together</w:t>
      </w:r>
      <w:ins w:id="444" w:author="Zupfer, Amanda" w:date="2020-12-10T16:39:00Z">
        <w:r w:rsidR="73876D2F" w:rsidRPr="00B1211A">
          <w:rPr>
            <w:rFonts w:ascii="Arial" w:hAnsi="Arial" w:cs="Arial"/>
          </w:rPr>
          <w:t>)</w:t>
        </w:r>
      </w:ins>
      <w:r w:rsidR="009C5F09" w:rsidRPr="00B1211A">
        <w:rPr>
          <w:rFonts w:ascii="Arial" w:hAnsi="Arial" w:cs="Arial"/>
        </w:rPr>
        <w:t>,</w:t>
      </w:r>
      <w:r w:rsidR="007745A8" w:rsidRPr="00B1211A">
        <w:rPr>
          <w:rFonts w:ascii="Arial" w:hAnsi="Arial" w:cs="Arial"/>
        </w:rPr>
        <w:t xml:space="preserve"> and use </w:t>
      </w:r>
      <w:r w:rsidR="007745A8" w:rsidRPr="00B1211A">
        <w:rPr>
          <w:rFonts w:ascii="Arial" w:hAnsi="Arial" w:cs="Arial"/>
          <w:b/>
          <w:bCs/>
        </w:rPr>
        <w:t>Edit Figure Phantom</w:t>
      </w:r>
      <w:r w:rsidR="007745A8" w:rsidRPr="00B1211A">
        <w:rPr>
          <w:rFonts w:ascii="Arial" w:hAnsi="Arial" w:cs="Arial"/>
        </w:rPr>
        <w:t xml:space="preserve"> </w:t>
      </w:r>
      <w:r w:rsidR="009A562B" w:rsidRPr="00B1211A">
        <w:rPr>
          <w:rFonts w:ascii="Arial" w:hAnsi="Arial" w:cs="Arial"/>
        </w:rPr>
        <w:t>to make it visible</w:t>
      </w:r>
      <w:r w:rsidR="009C5F09" w:rsidRPr="00B1211A">
        <w:rPr>
          <w:rFonts w:ascii="Arial" w:hAnsi="Arial" w:cs="Arial"/>
        </w:rPr>
        <w:t>.</w:t>
      </w:r>
    </w:p>
    <w:p w14:paraId="4EC599DB" w14:textId="1A6AEA5E" w:rsidR="009A562B" w:rsidRPr="009A562B" w:rsidRDefault="00526526" w:rsidP="00526526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2ADE939" wp14:editId="7B96699E">
            <wp:extent cx="4576890" cy="2286000"/>
            <wp:effectExtent l="19050" t="19050" r="14605" b="190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76890" cy="2286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C82C4A" w14:textId="5E01742A" w:rsidR="009A562B" w:rsidRDefault="00693A6B" w:rsidP="0080415E">
      <w:pPr>
        <w:pStyle w:val="ListParagraph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Use the </w:t>
      </w:r>
      <w:r>
        <w:rPr>
          <w:rFonts w:ascii="Arial" w:hAnsi="Arial" w:cs="Arial"/>
          <w:b/>
          <w:bCs/>
        </w:rPr>
        <w:t>Flash</w:t>
      </w:r>
      <w:r>
        <w:rPr>
          <w:rFonts w:ascii="Arial" w:hAnsi="Arial" w:cs="Arial"/>
        </w:rPr>
        <w:t xml:space="preserve"> effect to flash the screw</w:t>
      </w:r>
      <w:r w:rsidR="00D66A0F">
        <w:rPr>
          <w:rFonts w:ascii="Arial" w:hAnsi="Arial" w:cs="Arial"/>
        </w:rPr>
        <w:t xml:space="preserve">, and then use the </w:t>
      </w:r>
      <w:r w:rsidR="00D66A0F">
        <w:rPr>
          <w:rFonts w:ascii="Arial" w:hAnsi="Arial" w:cs="Arial"/>
          <w:b/>
          <w:bCs/>
        </w:rPr>
        <w:t>Fly Out</w:t>
      </w:r>
      <w:r w:rsidR="00D66A0F">
        <w:rPr>
          <w:rFonts w:ascii="Arial" w:hAnsi="Arial" w:cs="Arial"/>
        </w:rPr>
        <w:t xml:space="preserve"> effect in the </w:t>
      </w:r>
      <w:r w:rsidR="00D66A0F">
        <w:rPr>
          <w:rFonts w:ascii="Arial" w:hAnsi="Arial" w:cs="Arial"/>
          <w:b/>
          <w:bCs/>
        </w:rPr>
        <w:t>+Y</w:t>
      </w:r>
      <w:r w:rsidR="00D66A0F">
        <w:rPr>
          <w:rFonts w:ascii="Arial" w:hAnsi="Arial" w:cs="Arial"/>
        </w:rPr>
        <w:t xml:space="preserve"> direction to remove the screw.</w:t>
      </w:r>
    </w:p>
    <w:p w14:paraId="25D779E4" w14:textId="6AFB7F4B" w:rsidR="00CF3471" w:rsidRPr="007B1861" w:rsidRDefault="007B1861" w:rsidP="007B1861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D4F57AE" wp14:editId="416CB248">
            <wp:extent cx="4733652" cy="2377440"/>
            <wp:effectExtent l="19050" t="19050" r="10160" b="2286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33652" cy="2377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E0B162" w14:textId="534C1B6E" w:rsidR="00243C8B" w:rsidRDefault="004E0A9F" w:rsidP="00243C8B">
      <w:pPr>
        <w:pStyle w:val="ListParagraph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Repeat the process of using the </w:t>
      </w:r>
      <w:r>
        <w:rPr>
          <w:rFonts w:ascii="Arial" w:hAnsi="Arial" w:cs="Arial"/>
          <w:b/>
          <w:bCs/>
        </w:rPr>
        <w:t>Edit Figure Phantom</w:t>
      </w:r>
      <w:r>
        <w:rPr>
          <w:rFonts w:ascii="Arial" w:hAnsi="Arial" w:cs="Arial"/>
        </w:rPr>
        <w:t xml:space="preserve"> button to reveal the part</w:t>
      </w:r>
      <w:r w:rsidR="00557454">
        <w:rPr>
          <w:rFonts w:ascii="Arial" w:hAnsi="Arial" w:cs="Arial"/>
        </w:rPr>
        <w:t xml:space="preserve">, flashing using the </w:t>
      </w:r>
      <w:r w:rsidR="00557454">
        <w:rPr>
          <w:rFonts w:ascii="Arial" w:hAnsi="Arial" w:cs="Arial"/>
          <w:b/>
          <w:bCs/>
        </w:rPr>
        <w:t>Flash</w:t>
      </w:r>
      <w:r w:rsidR="00557454">
        <w:rPr>
          <w:rFonts w:ascii="Arial" w:hAnsi="Arial" w:cs="Arial"/>
        </w:rPr>
        <w:t xml:space="preserve"> effect, and making the part fly away using the </w:t>
      </w:r>
      <w:r w:rsidR="00557454">
        <w:rPr>
          <w:rFonts w:ascii="Arial" w:hAnsi="Arial" w:cs="Arial"/>
          <w:b/>
          <w:bCs/>
        </w:rPr>
        <w:t>Fly Out</w:t>
      </w:r>
      <w:r w:rsidR="00557454">
        <w:rPr>
          <w:rFonts w:ascii="Arial" w:hAnsi="Arial" w:cs="Arial"/>
        </w:rPr>
        <w:t xml:space="preserve"> effect in the </w:t>
      </w:r>
      <w:r w:rsidR="00557454">
        <w:rPr>
          <w:rFonts w:ascii="Arial" w:hAnsi="Arial" w:cs="Arial"/>
          <w:b/>
          <w:bCs/>
        </w:rPr>
        <w:t>+Y</w:t>
      </w:r>
      <w:r w:rsidR="00557454">
        <w:rPr>
          <w:rFonts w:ascii="Arial" w:hAnsi="Arial" w:cs="Arial"/>
        </w:rPr>
        <w:t xml:space="preserve"> direction for the </w:t>
      </w:r>
      <w:r w:rsidR="00557454">
        <w:rPr>
          <w:rFonts w:ascii="Arial" w:hAnsi="Arial" w:cs="Arial"/>
          <w:b/>
          <w:bCs/>
        </w:rPr>
        <w:t>QUADCOPTER-BATTERY-COVER</w:t>
      </w:r>
      <w:r w:rsidR="00557454">
        <w:rPr>
          <w:rFonts w:ascii="Arial" w:hAnsi="Arial" w:cs="Arial"/>
        </w:rPr>
        <w:t xml:space="preserve"> and </w:t>
      </w:r>
      <w:r w:rsidR="00557454">
        <w:rPr>
          <w:rFonts w:ascii="Arial" w:hAnsi="Arial" w:cs="Arial"/>
          <w:b/>
          <w:bCs/>
        </w:rPr>
        <w:t>QUADCOPTER-TOP</w:t>
      </w:r>
      <w:r w:rsidR="00557454">
        <w:rPr>
          <w:rFonts w:ascii="Arial" w:hAnsi="Arial" w:cs="Arial"/>
        </w:rPr>
        <w:t xml:space="preserve"> parts</w:t>
      </w:r>
      <w:r w:rsidR="00F36C66">
        <w:rPr>
          <w:rFonts w:ascii="Arial" w:hAnsi="Arial" w:cs="Arial"/>
        </w:rPr>
        <w:t>.</w:t>
      </w:r>
    </w:p>
    <w:p w14:paraId="29C53AC1" w14:textId="154B1B6B" w:rsidR="00F36C66" w:rsidRDefault="0047478A" w:rsidP="0047478A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D678B32" wp14:editId="64814978">
            <wp:extent cx="3641416" cy="2286000"/>
            <wp:effectExtent l="19050" t="19050" r="16510" b="190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41416" cy="2286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9CC149" w14:textId="51E09B5A" w:rsidR="00232637" w:rsidRDefault="00232637" w:rsidP="00232637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B1211A">
        <w:rPr>
          <w:rFonts w:ascii="Arial" w:hAnsi="Arial" w:cs="Arial"/>
          <w:b/>
          <w:bCs/>
        </w:rPr>
        <w:t xml:space="preserve">Step 4: </w:t>
      </w:r>
      <w:del w:id="445" w:author="Zupfer, Amanda" w:date="2020-12-10T16:40:00Z">
        <w:r w:rsidRPr="00B1211A" w:rsidDel="00232637">
          <w:rPr>
            <w:rFonts w:ascii="Arial" w:hAnsi="Arial" w:cs="Arial"/>
            <w:b/>
            <w:bCs/>
          </w:rPr>
          <w:delText xml:space="preserve">Removing </w:delText>
        </w:r>
      </w:del>
      <w:ins w:id="446" w:author="Zupfer, Amanda" w:date="2020-12-10T16:40:00Z">
        <w:r w:rsidR="7AAEA4FA" w:rsidRPr="00B1211A">
          <w:rPr>
            <w:rFonts w:ascii="Arial" w:hAnsi="Arial" w:cs="Arial"/>
            <w:b/>
            <w:bCs/>
          </w:rPr>
          <w:t xml:space="preserve">Remove </w:t>
        </w:r>
      </w:ins>
      <w:r w:rsidRPr="00B1211A">
        <w:rPr>
          <w:rFonts w:ascii="Arial" w:hAnsi="Arial" w:cs="Arial"/>
          <w:b/>
          <w:bCs/>
        </w:rPr>
        <w:t>the</w:t>
      </w:r>
      <w:r w:rsidR="00E92BD3" w:rsidRPr="00B1211A">
        <w:rPr>
          <w:rFonts w:ascii="Arial" w:hAnsi="Arial" w:cs="Arial"/>
          <w:b/>
          <w:bCs/>
        </w:rPr>
        <w:t xml:space="preserve"> motor</w:t>
      </w:r>
      <w:r w:rsidRPr="00B1211A">
        <w:rPr>
          <w:rFonts w:ascii="Arial" w:hAnsi="Arial" w:cs="Arial"/>
        </w:rPr>
        <w:t xml:space="preserve"> </w:t>
      </w:r>
    </w:p>
    <w:p w14:paraId="23B384D7" w14:textId="7F825082" w:rsidR="00E92BD3" w:rsidRDefault="00E92BD3" w:rsidP="00232637">
      <w:pPr>
        <w:pStyle w:val="ListParagraph"/>
        <w:numPr>
          <w:ilvl w:val="1"/>
          <w:numId w:val="2"/>
        </w:numPr>
        <w:rPr>
          <w:rFonts w:ascii="Arial" w:hAnsi="Arial" w:cs="Arial"/>
        </w:rPr>
      </w:pPr>
      <w:r w:rsidRPr="00B1211A">
        <w:rPr>
          <w:rFonts w:ascii="Arial" w:hAnsi="Arial" w:cs="Arial"/>
        </w:rPr>
        <w:t xml:space="preserve">Click </w:t>
      </w:r>
      <w:r w:rsidRPr="00B1211A">
        <w:rPr>
          <w:rFonts w:ascii="Arial" w:hAnsi="Arial" w:cs="Arial"/>
          <w:b/>
          <w:bCs/>
        </w:rPr>
        <w:t>Add New Step</w:t>
      </w:r>
      <w:del w:id="447" w:author="Zupfer, Amanda" w:date="2020-12-10T16:48:00Z">
        <w:r w:rsidRPr="00B1211A" w:rsidDel="00E92BD3">
          <w:rPr>
            <w:rFonts w:ascii="Arial" w:hAnsi="Arial" w:cs="Arial"/>
          </w:rPr>
          <w:delText xml:space="preserve"> to add a new step named </w:delText>
        </w:r>
        <w:r w:rsidRPr="00B1211A" w:rsidDel="00E92BD3">
          <w:rPr>
            <w:rFonts w:ascii="Arial" w:hAnsi="Arial" w:cs="Arial"/>
            <w:b/>
            <w:bCs/>
          </w:rPr>
          <w:delText>Step 4</w:delText>
        </w:r>
      </w:del>
      <w:r w:rsidRPr="00B1211A">
        <w:rPr>
          <w:rFonts w:ascii="Arial" w:hAnsi="Arial" w:cs="Arial"/>
        </w:rPr>
        <w:t>.</w:t>
      </w:r>
    </w:p>
    <w:p w14:paraId="0C2D23DA" w14:textId="3790B983" w:rsidR="00232637" w:rsidRDefault="00232637" w:rsidP="00232637">
      <w:pPr>
        <w:pStyle w:val="ListParagraph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Now that the </w:t>
      </w:r>
      <w:r w:rsidR="00A7726F">
        <w:rPr>
          <w:rFonts w:ascii="Arial" w:hAnsi="Arial" w:cs="Arial"/>
        </w:rPr>
        <w:t xml:space="preserve">front left </w:t>
      </w:r>
      <w:r>
        <w:rPr>
          <w:rFonts w:ascii="Arial" w:hAnsi="Arial" w:cs="Arial"/>
        </w:rPr>
        <w:t xml:space="preserve">motor has been exposed, it can be removed for inspection. </w:t>
      </w:r>
      <w:r w:rsidR="00BC445E">
        <w:rPr>
          <w:rFonts w:ascii="Arial" w:hAnsi="Arial" w:cs="Arial"/>
        </w:rPr>
        <w:t xml:space="preserve">Use the </w:t>
      </w:r>
      <w:r w:rsidR="00BC445E">
        <w:rPr>
          <w:rFonts w:ascii="Arial" w:hAnsi="Arial" w:cs="Arial"/>
          <w:b/>
          <w:bCs/>
        </w:rPr>
        <w:t>Flash</w:t>
      </w:r>
      <w:r w:rsidR="00BC445E">
        <w:rPr>
          <w:rFonts w:ascii="Arial" w:hAnsi="Arial" w:cs="Arial"/>
        </w:rPr>
        <w:t xml:space="preserve"> effect on the motor</w:t>
      </w:r>
      <w:r w:rsidR="00527DCC">
        <w:rPr>
          <w:rFonts w:ascii="Arial" w:hAnsi="Arial" w:cs="Arial"/>
        </w:rPr>
        <w:t>.</w:t>
      </w:r>
    </w:p>
    <w:p w14:paraId="5AE9D40D" w14:textId="044EF40E" w:rsidR="001475FB" w:rsidRDefault="00E76B8D" w:rsidP="00232637">
      <w:pPr>
        <w:pStyle w:val="ListParagraph"/>
        <w:numPr>
          <w:ilvl w:val="1"/>
          <w:numId w:val="2"/>
        </w:numPr>
        <w:rPr>
          <w:rFonts w:ascii="Arial" w:hAnsi="Arial" w:cs="Arial"/>
        </w:rPr>
      </w:pPr>
      <w:r w:rsidRPr="00B1211A">
        <w:rPr>
          <w:rFonts w:ascii="Arial" w:hAnsi="Arial" w:cs="Arial"/>
        </w:rPr>
        <w:t xml:space="preserve">Use </w:t>
      </w:r>
      <w:r w:rsidRPr="00B1211A">
        <w:rPr>
          <w:rFonts w:ascii="Arial" w:hAnsi="Arial" w:cs="Arial"/>
          <w:b/>
          <w:bCs/>
        </w:rPr>
        <w:t>Fly Out</w:t>
      </w:r>
      <w:r w:rsidRPr="00B1211A">
        <w:rPr>
          <w:rFonts w:ascii="Arial" w:hAnsi="Arial" w:cs="Arial"/>
        </w:rPr>
        <w:t xml:space="preserve"> to remove the motor</w:t>
      </w:r>
      <w:r w:rsidR="00F4559A" w:rsidRPr="00B1211A">
        <w:rPr>
          <w:rFonts w:ascii="Arial" w:hAnsi="Arial" w:cs="Arial"/>
        </w:rPr>
        <w:t xml:space="preserve">. This completes the procedure </w:t>
      </w:r>
      <w:r w:rsidR="00C462B5" w:rsidRPr="00B1211A">
        <w:rPr>
          <w:rFonts w:ascii="Arial" w:hAnsi="Arial" w:cs="Arial"/>
        </w:rPr>
        <w:t xml:space="preserve">for disassembling the quadcopter </w:t>
      </w:r>
      <w:del w:id="448" w:author="Zupfer, Amanda" w:date="2020-12-10T16:51:00Z">
        <w:r w:rsidRPr="00B1211A" w:rsidDel="00C462B5">
          <w:rPr>
            <w:rFonts w:ascii="Arial" w:hAnsi="Arial" w:cs="Arial"/>
          </w:rPr>
          <w:delText>to a point where</w:delText>
        </w:r>
      </w:del>
      <w:ins w:id="449" w:author="Zupfer, Amanda" w:date="2020-12-10T16:51:00Z">
        <w:r w:rsidR="62750C9B" w:rsidRPr="00B1211A">
          <w:rPr>
            <w:rFonts w:ascii="Arial" w:hAnsi="Arial" w:cs="Arial"/>
          </w:rPr>
          <w:t>so that</w:t>
        </w:r>
      </w:ins>
      <w:r w:rsidR="00C462B5" w:rsidRPr="00B1211A">
        <w:rPr>
          <w:rFonts w:ascii="Arial" w:hAnsi="Arial" w:cs="Arial"/>
        </w:rPr>
        <w:t xml:space="preserve"> the motor can be accessed and removed.</w:t>
      </w:r>
    </w:p>
    <w:p w14:paraId="1CCF3C19" w14:textId="0F1904AF" w:rsidR="00E76B8D" w:rsidRPr="001475FB" w:rsidRDefault="00A85D49" w:rsidP="001475FB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DD56339" wp14:editId="6D9B574C">
            <wp:extent cx="3744000" cy="2286000"/>
            <wp:effectExtent l="19050" t="19050" r="27940" b="190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44000" cy="2286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19F85B" w14:textId="23DDE671" w:rsidR="009C14FE" w:rsidRDefault="00D607BA" w:rsidP="00D607BA">
      <w:pPr>
        <w:pStyle w:val="ListParagraph"/>
        <w:numPr>
          <w:ilvl w:val="0"/>
          <w:numId w:val="2"/>
        </w:numPr>
        <w:rPr>
          <w:ins w:id="450" w:author="Delano, Jake" w:date="2020-12-11T08:00:00Z"/>
          <w:rFonts w:ascii="Arial" w:hAnsi="Arial" w:cs="Arial"/>
        </w:rPr>
      </w:pPr>
      <w:del w:id="451" w:author="Zupfer, Amanda" w:date="2020-12-10T16:52:00Z">
        <w:r w:rsidRPr="00B1211A" w:rsidDel="00D607BA">
          <w:rPr>
            <w:rFonts w:ascii="Arial" w:hAnsi="Arial" w:cs="Arial"/>
          </w:rPr>
          <w:delText xml:space="preserve">With the skills learned in </w:delText>
        </w:r>
        <w:r w:rsidRPr="00B1211A" w:rsidDel="00650CB3">
          <w:rPr>
            <w:rFonts w:ascii="Arial" w:hAnsi="Arial" w:cs="Arial"/>
          </w:rPr>
          <w:delText>this section</w:delText>
        </w:r>
      </w:del>
      <w:ins w:id="452" w:author="Zupfer, Amanda" w:date="2020-12-10T16:52:00Z">
        <w:r w:rsidR="4701F448" w:rsidRPr="00B1211A">
          <w:rPr>
            <w:rFonts w:ascii="Arial" w:hAnsi="Arial" w:cs="Arial"/>
          </w:rPr>
          <w:t>Taking what you’ve learned so far in this section</w:t>
        </w:r>
      </w:ins>
      <w:r w:rsidRPr="00B1211A">
        <w:rPr>
          <w:rFonts w:ascii="Arial" w:hAnsi="Arial" w:cs="Arial"/>
        </w:rPr>
        <w:t>, create 5 more disassembly sequences</w:t>
      </w:r>
      <w:r w:rsidR="00D53C20" w:rsidRPr="00B1211A">
        <w:rPr>
          <w:rFonts w:ascii="Arial" w:hAnsi="Arial" w:cs="Arial"/>
        </w:rPr>
        <w:t xml:space="preserve"> in the same .c3di file</w:t>
      </w:r>
      <w:ins w:id="453" w:author="Delano, Jake" w:date="2020-12-11T08:57:00Z">
        <w:r w:rsidR="008059E5">
          <w:rPr>
            <w:rFonts w:ascii="Arial" w:hAnsi="Arial" w:cs="Arial"/>
          </w:rPr>
          <w:t xml:space="preserve"> for</w:t>
        </w:r>
      </w:ins>
      <w:r w:rsidRPr="00B1211A">
        <w:rPr>
          <w:rFonts w:ascii="Arial" w:hAnsi="Arial" w:cs="Arial"/>
        </w:rPr>
        <w:t xml:space="preserve">: </w:t>
      </w:r>
    </w:p>
    <w:p w14:paraId="435E8578" w14:textId="57932FA5" w:rsidR="009C14FE" w:rsidRDefault="009C14FE" w:rsidP="009C14FE">
      <w:pPr>
        <w:pStyle w:val="ListParagraph"/>
        <w:numPr>
          <w:ilvl w:val="1"/>
          <w:numId w:val="2"/>
        </w:numPr>
        <w:rPr>
          <w:ins w:id="454" w:author="Delano, Jake" w:date="2020-12-11T08:01:00Z"/>
          <w:rFonts w:ascii="Arial" w:hAnsi="Arial" w:cs="Arial"/>
        </w:rPr>
      </w:pPr>
      <w:ins w:id="455" w:author="Delano, Jake" w:date="2020-12-11T08:01:00Z">
        <w:r>
          <w:rPr>
            <w:rFonts w:ascii="Arial" w:hAnsi="Arial" w:cs="Arial"/>
          </w:rPr>
          <w:t>Removing the other 3 motors and rotors (front right, back left, back right) in the same way that the front left section was removed</w:t>
        </w:r>
      </w:ins>
    </w:p>
    <w:p w14:paraId="4497AA14" w14:textId="7A263EF7" w:rsidR="009C14FE" w:rsidRDefault="009C14FE" w:rsidP="009C14FE">
      <w:pPr>
        <w:pStyle w:val="ListParagraph"/>
        <w:numPr>
          <w:ilvl w:val="1"/>
          <w:numId w:val="2"/>
        </w:numPr>
        <w:rPr>
          <w:ins w:id="456" w:author="Delano, Jake" w:date="2020-12-11T08:01:00Z"/>
          <w:rFonts w:ascii="Arial" w:hAnsi="Arial" w:cs="Arial"/>
        </w:rPr>
      </w:pPr>
      <w:ins w:id="457" w:author="Delano, Jake" w:date="2020-12-11T08:01:00Z">
        <w:r>
          <w:rPr>
            <w:rFonts w:ascii="Arial" w:hAnsi="Arial" w:cs="Arial"/>
          </w:rPr>
          <w:t>Removing the battery pack</w:t>
        </w:r>
      </w:ins>
    </w:p>
    <w:p w14:paraId="284A8E6E" w14:textId="2CA4AF1D" w:rsidR="009C14FE" w:rsidRDefault="00ED3F51" w:rsidP="009C14FE">
      <w:pPr>
        <w:pStyle w:val="ListParagraph"/>
        <w:numPr>
          <w:ilvl w:val="1"/>
          <w:numId w:val="2"/>
        </w:numPr>
        <w:rPr>
          <w:ins w:id="458" w:author="Delano, Jake" w:date="2020-12-11T08:01:00Z"/>
          <w:rFonts w:ascii="Arial" w:hAnsi="Arial" w:cs="Arial"/>
        </w:rPr>
      </w:pPr>
      <w:ins w:id="459" w:author="Delano, Jake" w:date="2020-12-11T08:01:00Z">
        <w:r>
          <w:rPr>
            <w:rFonts w:ascii="Arial" w:hAnsi="Arial" w:cs="Arial"/>
          </w:rPr>
          <w:t>Removing the entire top section of the quadcopter</w:t>
        </w:r>
      </w:ins>
    </w:p>
    <w:p w14:paraId="49116AF1" w14:textId="495F48A7" w:rsidR="00D607BA" w:rsidRPr="00ED3F51" w:rsidRDefault="00D607BA" w:rsidP="00ED3F51">
      <w:pPr>
        <w:ind w:left="720"/>
        <w:rPr>
          <w:rFonts w:ascii="Arial" w:hAnsi="Arial" w:cs="Arial"/>
          <w:rPrChange w:id="460" w:author="Delano, Jake" w:date="2020-12-11T08:02:00Z">
            <w:rPr/>
          </w:rPrChange>
        </w:rPr>
        <w:pPrChange w:id="461" w:author="Delano, Jake" w:date="2020-12-11T08:02:00Z">
          <w:pPr>
            <w:pStyle w:val="ListParagraph"/>
            <w:numPr>
              <w:numId w:val="2"/>
            </w:numPr>
            <w:ind w:hanging="360"/>
          </w:pPr>
        </w:pPrChange>
      </w:pPr>
      <w:commentRangeStart w:id="462"/>
      <w:del w:id="463" w:author="Delano, Jake" w:date="2020-12-11T08:02:00Z">
        <w:r w:rsidRPr="00ED3F51" w:rsidDel="00ED3F51">
          <w:rPr>
            <w:rFonts w:ascii="Arial" w:hAnsi="Arial" w:cs="Arial"/>
            <w:rPrChange w:id="464" w:author="Delano, Jake" w:date="2020-12-11T08:02:00Z">
              <w:rPr/>
            </w:rPrChange>
          </w:rPr>
          <w:delText>experiences for removing the other 3 motors and rotors</w:delText>
        </w:r>
        <w:r w:rsidR="00992589" w:rsidRPr="00ED3F51" w:rsidDel="00ED3F51">
          <w:rPr>
            <w:rFonts w:ascii="Arial" w:hAnsi="Arial" w:cs="Arial"/>
            <w:rPrChange w:id="465" w:author="Delano, Jake" w:date="2020-12-11T08:02:00Z">
              <w:rPr/>
            </w:rPrChange>
          </w:rPr>
          <w:delText xml:space="preserve"> (front right, back left and right)</w:delText>
        </w:r>
        <w:r w:rsidR="001345FD" w:rsidRPr="00ED3F51" w:rsidDel="00ED3F51">
          <w:rPr>
            <w:rFonts w:ascii="Arial" w:hAnsi="Arial" w:cs="Arial"/>
            <w:rPrChange w:id="466" w:author="Delano, Jake" w:date="2020-12-11T08:02:00Z">
              <w:rPr/>
            </w:rPrChange>
          </w:rPr>
          <w:delText xml:space="preserve"> in the same order as the front left was removed</w:delText>
        </w:r>
        <w:r w:rsidRPr="00ED3F51" w:rsidDel="00ED3F51">
          <w:rPr>
            <w:rFonts w:ascii="Arial" w:hAnsi="Arial" w:cs="Arial"/>
            <w:rPrChange w:id="467" w:author="Delano, Jake" w:date="2020-12-11T08:02:00Z">
              <w:rPr/>
            </w:rPrChange>
          </w:rPr>
          <w:delText>, one for removing the battery pack, and one for taking the entire top section of the quadcopter off.</w:delText>
        </w:r>
        <w:commentRangeEnd w:id="462"/>
        <w:r w:rsidDel="00ED3F51">
          <w:rPr>
            <w:rStyle w:val="CommentReference"/>
          </w:rPr>
          <w:commentReference w:id="462"/>
        </w:r>
        <w:r w:rsidRPr="00ED3F51" w:rsidDel="00ED3F51">
          <w:rPr>
            <w:rFonts w:ascii="Arial" w:hAnsi="Arial" w:cs="Arial"/>
            <w:rPrChange w:id="468" w:author="Delano, Jake" w:date="2020-12-11T08:02:00Z">
              <w:rPr/>
            </w:rPrChange>
          </w:rPr>
          <w:delText xml:space="preserve"> </w:delText>
        </w:r>
      </w:del>
      <w:r w:rsidR="00045F0E" w:rsidRPr="00ED3F51">
        <w:rPr>
          <w:rFonts w:ascii="Arial" w:hAnsi="Arial" w:cs="Arial"/>
          <w:rPrChange w:id="469" w:author="Delano, Jake" w:date="2020-12-11T08:02:00Z">
            <w:rPr/>
          </w:rPrChange>
        </w:rPr>
        <w:t xml:space="preserve">The completed </w:t>
      </w:r>
      <w:r w:rsidR="00E33196" w:rsidRPr="00ED3F51">
        <w:rPr>
          <w:rFonts w:ascii="Arial" w:hAnsi="Arial" w:cs="Arial"/>
          <w:b/>
          <w:bCs/>
          <w:rPrChange w:id="470" w:author="Delano, Jake" w:date="2020-12-11T08:02:00Z">
            <w:rPr>
              <w:b/>
              <w:bCs/>
            </w:rPr>
          </w:rPrChange>
        </w:rPr>
        <w:t>quadcopter</w:t>
      </w:r>
      <w:ins w:id="471" w:author="Delano, Jake" w:date="2020-12-11T09:06:00Z">
        <w:r w:rsidR="003313B3">
          <w:rPr>
            <w:rFonts w:ascii="Arial" w:hAnsi="Arial" w:cs="Arial"/>
            <w:b/>
            <w:bCs/>
          </w:rPr>
          <w:t>101</w:t>
        </w:r>
      </w:ins>
      <w:r w:rsidRPr="00ED3F51">
        <w:rPr>
          <w:rFonts w:ascii="Arial" w:hAnsi="Arial" w:cs="Arial"/>
          <w:b/>
          <w:bCs/>
          <w:rPrChange w:id="472" w:author="Delano, Jake" w:date="2020-12-11T08:02:00Z">
            <w:rPr>
              <w:b/>
              <w:bCs/>
            </w:rPr>
          </w:rPrChange>
        </w:rPr>
        <w:t>.c3di</w:t>
      </w:r>
      <w:r w:rsidRPr="00ED3F51">
        <w:rPr>
          <w:rFonts w:ascii="Arial" w:hAnsi="Arial" w:cs="Arial"/>
          <w:rPrChange w:id="473" w:author="Delano, Jake" w:date="2020-12-11T08:02:00Z">
            <w:rPr/>
          </w:rPrChange>
        </w:rPr>
        <w:t xml:space="preserve"> file </w:t>
      </w:r>
      <w:r w:rsidR="00E33196" w:rsidRPr="00ED3F51">
        <w:rPr>
          <w:rFonts w:ascii="Arial" w:hAnsi="Arial" w:cs="Arial"/>
          <w:rPrChange w:id="474" w:author="Delano, Jake" w:date="2020-12-11T08:02:00Z">
            <w:rPr/>
          </w:rPrChange>
        </w:rPr>
        <w:t>p</w:t>
      </w:r>
      <w:r w:rsidRPr="00ED3F51">
        <w:rPr>
          <w:rFonts w:ascii="Arial" w:hAnsi="Arial" w:cs="Arial"/>
          <w:rPrChange w:id="475" w:author="Delano, Jake" w:date="2020-12-11T08:02:00Z">
            <w:rPr/>
          </w:rPrChange>
        </w:rPr>
        <w:t xml:space="preserve">rovided </w:t>
      </w:r>
      <w:r w:rsidR="00E33196" w:rsidRPr="00ED3F51">
        <w:rPr>
          <w:rFonts w:ascii="Arial" w:hAnsi="Arial" w:cs="Arial"/>
          <w:rPrChange w:id="476" w:author="Delano, Jake" w:date="2020-12-11T08:02:00Z">
            <w:rPr/>
          </w:rPrChange>
        </w:rPr>
        <w:t xml:space="preserve">can be used </w:t>
      </w:r>
      <w:r w:rsidRPr="00ED3F51">
        <w:rPr>
          <w:rFonts w:ascii="Arial" w:hAnsi="Arial" w:cs="Arial"/>
          <w:rPrChange w:id="477" w:author="Delano, Jake" w:date="2020-12-11T08:02:00Z">
            <w:rPr/>
          </w:rPrChange>
        </w:rPr>
        <w:t>as a reference</w:t>
      </w:r>
      <w:r w:rsidR="00EC3EF7" w:rsidRPr="00ED3F51">
        <w:rPr>
          <w:rFonts w:ascii="Arial" w:hAnsi="Arial" w:cs="Arial"/>
          <w:rPrChange w:id="478" w:author="Delano, Jake" w:date="2020-12-11T08:02:00Z">
            <w:rPr/>
          </w:rPrChange>
        </w:rPr>
        <w:t xml:space="preserve"> </w:t>
      </w:r>
      <w:r w:rsidR="00E33196" w:rsidRPr="00ED3F51">
        <w:rPr>
          <w:rFonts w:ascii="Arial" w:hAnsi="Arial" w:cs="Arial"/>
          <w:rPrChange w:id="479" w:author="Delano, Jake" w:date="2020-12-11T08:02:00Z">
            <w:rPr/>
          </w:rPrChange>
        </w:rPr>
        <w:t xml:space="preserve">for </w:t>
      </w:r>
      <w:r w:rsidR="00EC3EF7" w:rsidRPr="00ED3F51">
        <w:rPr>
          <w:rFonts w:ascii="Arial" w:hAnsi="Arial" w:cs="Arial"/>
          <w:rPrChange w:id="480" w:author="Delano, Jake" w:date="2020-12-11T08:02:00Z">
            <w:rPr/>
          </w:rPrChange>
        </w:rPr>
        <w:t>all the disassembly sequences</w:t>
      </w:r>
      <w:r w:rsidRPr="00ED3F51">
        <w:rPr>
          <w:rFonts w:ascii="Arial" w:hAnsi="Arial" w:cs="Arial"/>
          <w:rPrChange w:id="481" w:author="Delano, Jake" w:date="2020-12-11T08:02:00Z">
            <w:rPr/>
          </w:rPrChange>
        </w:rPr>
        <w:t>.</w:t>
      </w:r>
    </w:p>
    <w:p w14:paraId="67D0A684" w14:textId="5F76F0B3" w:rsidR="00801DDC" w:rsidRPr="00801DDC" w:rsidRDefault="00801DDC" w:rsidP="00801DDC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B1211A">
        <w:rPr>
          <w:rFonts w:ascii="Arial" w:hAnsi="Arial" w:cs="Arial"/>
        </w:rPr>
        <w:t xml:space="preserve">Click </w:t>
      </w:r>
      <w:del w:id="482" w:author="Zupfer, Amanda" w:date="2020-12-10T16:53:00Z">
        <w:r w:rsidRPr="00B1211A" w:rsidDel="00801DDC">
          <w:rPr>
            <w:rFonts w:ascii="Arial" w:hAnsi="Arial" w:cs="Arial"/>
          </w:rPr>
          <w:delText xml:space="preserve">into </w:delText>
        </w:r>
      </w:del>
      <w:r w:rsidRPr="00B1211A">
        <w:rPr>
          <w:rFonts w:ascii="Arial" w:hAnsi="Arial" w:cs="Arial"/>
        </w:rPr>
        <w:t xml:space="preserve">the </w:t>
      </w:r>
      <w:r w:rsidRPr="00B1211A">
        <w:rPr>
          <w:rFonts w:ascii="Arial" w:hAnsi="Arial" w:cs="Arial"/>
          <w:b/>
          <w:bCs/>
        </w:rPr>
        <w:t>File</w:t>
      </w:r>
      <w:r w:rsidRPr="00B1211A">
        <w:rPr>
          <w:rFonts w:ascii="Arial" w:hAnsi="Arial" w:cs="Arial"/>
        </w:rPr>
        <w:t xml:space="preserve"> tab and select </w:t>
      </w:r>
      <w:r w:rsidRPr="00B1211A">
        <w:rPr>
          <w:rFonts w:ascii="Arial" w:hAnsi="Arial" w:cs="Arial"/>
          <w:b/>
          <w:bCs/>
        </w:rPr>
        <w:t>Publish</w:t>
      </w:r>
      <w:r w:rsidRPr="00B1211A">
        <w:rPr>
          <w:rFonts w:ascii="Arial" w:hAnsi="Arial" w:cs="Arial"/>
        </w:rPr>
        <w:t xml:space="preserve">. Publishing a </w:t>
      </w:r>
      <w:r w:rsidR="006D74AF" w:rsidRPr="00B1211A">
        <w:rPr>
          <w:rFonts w:ascii="Arial" w:hAnsi="Arial" w:cs="Arial"/>
        </w:rPr>
        <w:t>.c3di file allows it to be exported as a .</w:t>
      </w:r>
      <w:proofErr w:type="spellStart"/>
      <w:r w:rsidR="006D74AF" w:rsidRPr="00B1211A">
        <w:rPr>
          <w:rFonts w:ascii="Arial" w:hAnsi="Arial" w:cs="Arial"/>
        </w:rPr>
        <w:t>pvz</w:t>
      </w:r>
      <w:proofErr w:type="spellEnd"/>
      <w:r w:rsidR="006D74AF" w:rsidRPr="00B1211A">
        <w:rPr>
          <w:rFonts w:ascii="Arial" w:hAnsi="Arial" w:cs="Arial"/>
        </w:rPr>
        <w:t xml:space="preserve"> file.</w:t>
      </w:r>
      <w:r w:rsidR="00AC359E" w:rsidRPr="00B1211A">
        <w:rPr>
          <w:rFonts w:ascii="Arial" w:hAnsi="Arial" w:cs="Arial"/>
        </w:rPr>
        <w:t xml:space="preserve"> Save the published file as </w:t>
      </w:r>
      <w:proofErr w:type="spellStart"/>
      <w:r w:rsidR="00AC359E" w:rsidRPr="00B1211A">
        <w:rPr>
          <w:rFonts w:ascii="Arial" w:hAnsi="Arial" w:cs="Arial"/>
          <w:b/>
          <w:bCs/>
        </w:rPr>
        <w:t>quadcopter.pvz</w:t>
      </w:r>
      <w:proofErr w:type="spellEnd"/>
      <w:r w:rsidR="00943253" w:rsidRPr="00B1211A">
        <w:rPr>
          <w:rFonts w:ascii="Arial" w:hAnsi="Arial" w:cs="Arial"/>
        </w:rPr>
        <w:t>. This file will be used in Vuforia Studio in the next part of this project.</w:t>
      </w:r>
    </w:p>
    <w:p w14:paraId="613DD0EB" w14:textId="063CDC00" w:rsidR="00801DDC" w:rsidRPr="00801DDC" w:rsidRDefault="00801DDC" w:rsidP="008B355B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A29664A" wp14:editId="3145FE46">
            <wp:extent cx="3780431" cy="2743200"/>
            <wp:effectExtent l="19050" t="19050" r="10795" b="190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80431" cy="2743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F75F57" w14:textId="77777777" w:rsidR="00D607BA" w:rsidRDefault="00D607BA" w:rsidP="00D607BA">
      <w:pPr>
        <w:rPr>
          <w:rFonts w:ascii="Arial" w:hAnsi="Arial" w:cs="Arial"/>
        </w:rPr>
      </w:pPr>
    </w:p>
    <w:p w14:paraId="64FD1083" w14:textId="6E20E307" w:rsidR="00D675FB" w:rsidRPr="00D675FB" w:rsidRDefault="00D675FB" w:rsidP="00D675FB">
      <w:pPr>
        <w:jc w:val="center"/>
        <w:rPr>
          <w:rFonts w:ascii="Arial" w:hAnsi="Arial" w:cs="Arial"/>
        </w:rPr>
      </w:pPr>
    </w:p>
    <w:p w14:paraId="0CEBA1FC" w14:textId="2A37D309" w:rsidR="00FD78FE" w:rsidRDefault="00FD78FE" w:rsidP="00FF3C70">
      <w:pPr>
        <w:rPr>
          <w:rFonts w:ascii="Arial" w:hAnsi="Arial" w:cs="Arial"/>
          <w:b/>
          <w:bCs/>
        </w:rPr>
        <w:sectPr w:rsidR="00FD78FE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52616F08" w14:textId="77777777" w:rsidR="000543BE" w:rsidRDefault="00B6545B" w:rsidP="00FF3C70">
      <w:pPr>
        <w:rPr>
          <w:rFonts w:ascii="Arial" w:hAnsi="Arial" w:cs="Arial"/>
          <w:b/>
          <w:bCs/>
        </w:rPr>
      </w:pPr>
      <w:bookmarkStart w:id="483" w:name="Appendix1"/>
      <w:r>
        <w:rPr>
          <w:rFonts w:ascii="Arial" w:hAnsi="Arial" w:cs="Arial"/>
          <w:b/>
          <w:bCs/>
        </w:rPr>
        <w:lastRenderedPageBreak/>
        <w:t xml:space="preserve">Appendix 1: </w:t>
      </w:r>
      <w:proofErr w:type="spellStart"/>
      <w:r w:rsidR="000E18B3">
        <w:rPr>
          <w:rFonts w:ascii="Arial" w:hAnsi="Arial" w:cs="Arial"/>
          <w:b/>
          <w:bCs/>
        </w:rPr>
        <w:t>partNumber</w:t>
      </w:r>
      <w:proofErr w:type="spellEnd"/>
      <w:r w:rsidR="000E18B3">
        <w:rPr>
          <w:rFonts w:ascii="Arial" w:hAnsi="Arial" w:cs="Arial"/>
          <w:b/>
          <w:bCs/>
        </w:rPr>
        <w:t xml:space="preserve"> and Illustration Attribute table</w:t>
      </w:r>
    </w:p>
    <w:bookmarkEnd w:id="483"/>
    <w:p w14:paraId="3DD863F5" w14:textId="40616A01" w:rsidR="00FF3C70" w:rsidRPr="000543BE" w:rsidRDefault="000543BE" w:rsidP="00FF3C70">
      <w:pPr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Note: </w:t>
      </w:r>
      <w:r w:rsidR="000E18B3" w:rsidRPr="000543BE">
        <w:rPr>
          <w:rFonts w:ascii="Arial" w:hAnsi="Arial" w:cs="Arial"/>
        </w:rPr>
        <w:t xml:space="preserve">(All </w:t>
      </w:r>
      <w:proofErr w:type="spellStart"/>
      <w:r w:rsidR="000E18B3" w:rsidRPr="000543BE">
        <w:rPr>
          <w:rFonts w:ascii="Arial" w:hAnsi="Arial" w:cs="Arial"/>
        </w:rPr>
        <w:t>sBOM</w:t>
      </w:r>
      <w:proofErr w:type="spellEnd"/>
      <w:r w:rsidR="000E18B3" w:rsidRPr="000543BE">
        <w:rPr>
          <w:rFonts w:ascii="Arial" w:hAnsi="Arial" w:cs="Arial"/>
        </w:rPr>
        <w:t xml:space="preserve"> depths are</w:t>
      </w:r>
      <w:r w:rsidRPr="000543BE">
        <w:rPr>
          <w:rFonts w:ascii="Arial" w:hAnsi="Arial" w:cs="Arial"/>
        </w:rPr>
        <w:t xml:space="preserve"> under the same path of Illustration &gt; Illustration &gt; QUADCOPTER-ANIMAL-ASM.ASM)</w:t>
      </w:r>
    </w:p>
    <w:tbl>
      <w:tblPr>
        <w:tblStyle w:val="TableGrid"/>
        <w:tblW w:w="1349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849"/>
        <w:gridCol w:w="2969"/>
        <w:gridCol w:w="2282"/>
        <w:gridCol w:w="3060"/>
        <w:gridCol w:w="3330"/>
      </w:tblGrid>
      <w:tr w:rsidR="00B6545B" w14:paraId="6B684987" w14:textId="77777777" w:rsidTr="003B6524">
        <w:tc>
          <w:tcPr>
            <w:tcW w:w="1849" w:type="dxa"/>
            <w:shd w:val="clear" w:color="auto" w:fill="70AD47" w:themeFill="accent6"/>
          </w:tcPr>
          <w:p w14:paraId="6481E8F4" w14:textId="00A87F0C" w:rsidR="00B6545B" w:rsidRPr="001B5CEE" w:rsidRDefault="00C85AFC" w:rsidP="001C3CD8">
            <w:pPr>
              <w:rPr>
                <w:rFonts w:ascii="Arial" w:hAnsi="Arial" w:cs="Arial"/>
                <w:b/>
                <w:bCs/>
                <w:color w:val="FFFFFF" w:themeColor="background1"/>
              </w:rPr>
            </w:pPr>
            <w:proofErr w:type="spellStart"/>
            <w:r w:rsidRPr="001B5CEE">
              <w:rPr>
                <w:rFonts w:ascii="Arial" w:hAnsi="Arial" w:cs="Arial"/>
                <w:b/>
                <w:bCs/>
                <w:color w:val="FFFFFF" w:themeColor="background1"/>
              </w:rPr>
              <w:t>sBOM</w:t>
            </w:r>
            <w:proofErr w:type="spellEnd"/>
            <w:r w:rsidRPr="001B5CEE">
              <w:rPr>
                <w:rFonts w:ascii="Arial" w:hAnsi="Arial" w:cs="Arial"/>
                <w:b/>
                <w:bCs/>
                <w:color w:val="FFFFFF" w:themeColor="background1"/>
              </w:rPr>
              <w:t xml:space="preserve"> Depth </w:t>
            </w:r>
            <w:r w:rsidR="00610804" w:rsidRPr="001B5CEE">
              <w:rPr>
                <w:rFonts w:ascii="Arial" w:hAnsi="Arial" w:cs="Arial"/>
                <w:b/>
                <w:bCs/>
                <w:color w:val="FFFFFF" w:themeColor="background1"/>
              </w:rPr>
              <w:t>4</w:t>
            </w:r>
          </w:p>
        </w:tc>
        <w:tc>
          <w:tcPr>
            <w:tcW w:w="2969" w:type="dxa"/>
            <w:shd w:val="clear" w:color="auto" w:fill="70AD47" w:themeFill="accent6"/>
          </w:tcPr>
          <w:p w14:paraId="66D2B83F" w14:textId="1DE2FF15" w:rsidR="00B6545B" w:rsidRPr="001B5CEE" w:rsidRDefault="00610804" w:rsidP="001C3CD8">
            <w:pPr>
              <w:rPr>
                <w:rFonts w:ascii="Arial" w:hAnsi="Arial" w:cs="Arial"/>
                <w:b/>
                <w:bCs/>
                <w:color w:val="FFFFFF" w:themeColor="background1"/>
              </w:rPr>
            </w:pPr>
            <w:proofErr w:type="spellStart"/>
            <w:r w:rsidRPr="001B5CEE">
              <w:rPr>
                <w:rFonts w:ascii="Arial" w:hAnsi="Arial" w:cs="Arial"/>
                <w:b/>
                <w:bCs/>
                <w:color w:val="FFFFFF" w:themeColor="background1"/>
              </w:rPr>
              <w:t>sBOM</w:t>
            </w:r>
            <w:proofErr w:type="spellEnd"/>
            <w:r w:rsidRPr="001B5CEE">
              <w:rPr>
                <w:rFonts w:ascii="Arial" w:hAnsi="Arial" w:cs="Arial"/>
                <w:b/>
                <w:bCs/>
                <w:color w:val="FFFFFF" w:themeColor="background1"/>
              </w:rPr>
              <w:t xml:space="preserve"> Depth 5</w:t>
            </w:r>
          </w:p>
        </w:tc>
        <w:tc>
          <w:tcPr>
            <w:tcW w:w="2282" w:type="dxa"/>
            <w:shd w:val="clear" w:color="auto" w:fill="70AD47" w:themeFill="accent6"/>
          </w:tcPr>
          <w:p w14:paraId="3CF34066" w14:textId="5866BD89" w:rsidR="00B6545B" w:rsidRPr="001B5CEE" w:rsidRDefault="00610804" w:rsidP="001C3CD8">
            <w:pPr>
              <w:rPr>
                <w:rFonts w:ascii="Arial" w:hAnsi="Arial" w:cs="Arial"/>
                <w:b/>
                <w:bCs/>
                <w:color w:val="FFFFFF" w:themeColor="background1"/>
              </w:rPr>
            </w:pPr>
            <w:proofErr w:type="spellStart"/>
            <w:r w:rsidRPr="001B5CEE">
              <w:rPr>
                <w:rFonts w:ascii="Arial" w:hAnsi="Arial" w:cs="Arial"/>
                <w:b/>
                <w:bCs/>
                <w:color w:val="FFFFFF" w:themeColor="background1"/>
              </w:rPr>
              <w:t>sBOM</w:t>
            </w:r>
            <w:proofErr w:type="spellEnd"/>
            <w:r w:rsidRPr="001B5CEE">
              <w:rPr>
                <w:rFonts w:ascii="Arial" w:hAnsi="Arial" w:cs="Arial"/>
                <w:b/>
                <w:bCs/>
                <w:color w:val="FFFFFF" w:themeColor="background1"/>
              </w:rPr>
              <w:t xml:space="preserve"> Depth 6 </w:t>
            </w:r>
          </w:p>
        </w:tc>
        <w:tc>
          <w:tcPr>
            <w:tcW w:w="3060" w:type="dxa"/>
            <w:shd w:val="clear" w:color="auto" w:fill="70AD47" w:themeFill="accent6"/>
          </w:tcPr>
          <w:p w14:paraId="5AFA5807" w14:textId="792A1C8F" w:rsidR="00B6545B" w:rsidRPr="001B5CEE" w:rsidRDefault="00E52969" w:rsidP="001C3CD8">
            <w:pPr>
              <w:rPr>
                <w:rFonts w:ascii="Arial" w:hAnsi="Arial" w:cs="Arial"/>
                <w:b/>
                <w:bCs/>
                <w:color w:val="FFFFFF" w:themeColor="background1"/>
              </w:rPr>
            </w:pPr>
            <w:proofErr w:type="spellStart"/>
            <w:r w:rsidRPr="001B5CEE">
              <w:rPr>
                <w:rFonts w:ascii="Arial" w:hAnsi="Arial" w:cs="Arial"/>
                <w:b/>
                <w:bCs/>
                <w:color w:val="FFFFFF" w:themeColor="background1"/>
              </w:rPr>
              <w:t>partNumber</w:t>
            </w:r>
            <w:proofErr w:type="spellEnd"/>
          </w:p>
        </w:tc>
        <w:tc>
          <w:tcPr>
            <w:tcW w:w="3330" w:type="dxa"/>
            <w:shd w:val="clear" w:color="auto" w:fill="70AD47" w:themeFill="accent6"/>
          </w:tcPr>
          <w:p w14:paraId="510FEF9D" w14:textId="5FF91030" w:rsidR="00B6545B" w:rsidRPr="001B5CEE" w:rsidRDefault="00E52969" w:rsidP="001C3CD8">
            <w:pPr>
              <w:rPr>
                <w:rFonts w:ascii="Arial" w:hAnsi="Arial" w:cs="Arial"/>
                <w:b/>
                <w:bCs/>
                <w:color w:val="FFFFFF" w:themeColor="background1"/>
              </w:rPr>
            </w:pPr>
            <w:r w:rsidRPr="001B5CEE">
              <w:rPr>
                <w:rFonts w:ascii="Arial" w:hAnsi="Arial" w:cs="Arial"/>
                <w:b/>
                <w:bCs/>
                <w:color w:val="FFFFFF" w:themeColor="background1"/>
              </w:rPr>
              <w:t>Illustration</w:t>
            </w:r>
          </w:p>
        </w:tc>
      </w:tr>
      <w:tr w:rsidR="00B6545B" w14:paraId="5CB4CDB5" w14:textId="77777777" w:rsidTr="003B6524">
        <w:tc>
          <w:tcPr>
            <w:tcW w:w="1849" w:type="dxa"/>
          </w:tcPr>
          <w:p w14:paraId="26970877" w14:textId="77777777" w:rsidR="00B6545B" w:rsidRPr="002E61BD" w:rsidRDefault="00B6545B" w:rsidP="001C3CD8">
            <w:pPr>
              <w:rPr>
                <w:rFonts w:ascii="Arial" w:hAnsi="Arial" w:cs="Arial"/>
              </w:rPr>
            </w:pPr>
            <w:r w:rsidRPr="002E61BD">
              <w:rPr>
                <w:rFonts w:ascii="Arial" w:hAnsi="Arial" w:cs="Arial"/>
              </w:rPr>
              <w:t>body</w:t>
            </w:r>
          </w:p>
        </w:tc>
        <w:tc>
          <w:tcPr>
            <w:tcW w:w="2969" w:type="dxa"/>
          </w:tcPr>
          <w:p w14:paraId="0B2C9008" w14:textId="77777777" w:rsidR="00B6545B" w:rsidRPr="002E61BD" w:rsidRDefault="00B6545B" w:rsidP="001C3CD8">
            <w:pPr>
              <w:rPr>
                <w:rFonts w:ascii="Arial" w:hAnsi="Arial" w:cs="Arial"/>
              </w:rPr>
            </w:pPr>
          </w:p>
        </w:tc>
        <w:tc>
          <w:tcPr>
            <w:tcW w:w="2282" w:type="dxa"/>
          </w:tcPr>
          <w:p w14:paraId="479E2B5E" w14:textId="77777777" w:rsidR="00B6545B" w:rsidRPr="002E61BD" w:rsidRDefault="00B6545B" w:rsidP="001C3CD8">
            <w:pPr>
              <w:rPr>
                <w:rFonts w:ascii="Arial" w:hAnsi="Arial" w:cs="Arial"/>
              </w:rPr>
            </w:pPr>
          </w:p>
        </w:tc>
        <w:tc>
          <w:tcPr>
            <w:tcW w:w="3060" w:type="dxa"/>
          </w:tcPr>
          <w:p w14:paraId="19F29249" w14:textId="77777777" w:rsidR="00B6545B" w:rsidRPr="002E61BD" w:rsidRDefault="00B6545B" w:rsidP="001C3CD8">
            <w:pPr>
              <w:rPr>
                <w:rFonts w:ascii="Arial" w:hAnsi="Arial" w:cs="Arial"/>
              </w:rPr>
            </w:pPr>
          </w:p>
        </w:tc>
        <w:tc>
          <w:tcPr>
            <w:tcW w:w="3330" w:type="dxa"/>
          </w:tcPr>
          <w:p w14:paraId="09E2CBE5" w14:textId="77777777" w:rsidR="00B6545B" w:rsidRPr="002E61BD" w:rsidRDefault="00B6545B" w:rsidP="001C3CD8">
            <w:pPr>
              <w:rPr>
                <w:rFonts w:ascii="Arial" w:hAnsi="Arial" w:cs="Arial"/>
              </w:rPr>
            </w:pPr>
          </w:p>
        </w:tc>
      </w:tr>
      <w:tr w:rsidR="00B6545B" w14:paraId="7128A8A4" w14:textId="77777777" w:rsidTr="003B6524">
        <w:tc>
          <w:tcPr>
            <w:tcW w:w="1849" w:type="dxa"/>
          </w:tcPr>
          <w:p w14:paraId="1F447777" w14:textId="77777777" w:rsidR="00B6545B" w:rsidRPr="002E61BD" w:rsidRDefault="00B6545B" w:rsidP="001C3CD8">
            <w:pPr>
              <w:rPr>
                <w:rFonts w:ascii="Arial" w:hAnsi="Arial" w:cs="Arial"/>
              </w:rPr>
            </w:pPr>
          </w:p>
        </w:tc>
        <w:tc>
          <w:tcPr>
            <w:tcW w:w="2969" w:type="dxa"/>
          </w:tcPr>
          <w:p w14:paraId="20A7DA7D" w14:textId="77777777" w:rsidR="00B6545B" w:rsidRPr="002E61BD" w:rsidRDefault="00B6545B" w:rsidP="001C3CD8">
            <w:pPr>
              <w:rPr>
                <w:rFonts w:ascii="Arial" w:hAnsi="Arial" w:cs="Arial"/>
              </w:rPr>
            </w:pPr>
            <w:r w:rsidRPr="002E61BD">
              <w:rPr>
                <w:rFonts w:ascii="Arial" w:hAnsi="Arial" w:cs="Arial"/>
              </w:rPr>
              <w:t>QUADCOPTER-TOP</w:t>
            </w:r>
          </w:p>
        </w:tc>
        <w:tc>
          <w:tcPr>
            <w:tcW w:w="2282" w:type="dxa"/>
          </w:tcPr>
          <w:p w14:paraId="6275A11C" w14:textId="77777777" w:rsidR="00B6545B" w:rsidRPr="002E61BD" w:rsidRDefault="00B6545B" w:rsidP="001C3CD8">
            <w:pPr>
              <w:rPr>
                <w:rFonts w:ascii="Arial" w:hAnsi="Arial" w:cs="Arial"/>
              </w:rPr>
            </w:pPr>
          </w:p>
        </w:tc>
        <w:tc>
          <w:tcPr>
            <w:tcW w:w="3060" w:type="dxa"/>
          </w:tcPr>
          <w:p w14:paraId="55B295BF" w14:textId="701BDCB0" w:rsidR="00B6545B" w:rsidRPr="002E61BD" w:rsidRDefault="00A74CBF" w:rsidP="001C3C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qc-top</w:t>
            </w:r>
            <w:r w:rsidR="007E75BC">
              <w:rPr>
                <w:rFonts w:ascii="Arial" w:hAnsi="Arial" w:cs="Arial"/>
              </w:rPr>
              <w:t>-1111</w:t>
            </w:r>
          </w:p>
        </w:tc>
        <w:tc>
          <w:tcPr>
            <w:tcW w:w="3330" w:type="dxa"/>
          </w:tcPr>
          <w:p w14:paraId="3F27B3C7" w14:textId="77777777" w:rsidR="00B6545B" w:rsidRPr="002E61BD" w:rsidRDefault="00B6545B" w:rsidP="001C3CD8">
            <w:pPr>
              <w:rPr>
                <w:rFonts w:ascii="Arial" w:hAnsi="Arial" w:cs="Arial"/>
              </w:rPr>
            </w:pPr>
          </w:p>
        </w:tc>
      </w:tr>
      <w:tr w:rsidR="00B6545B" w14:paraId="30EABFAE" w14:textId="77777777" w:rsidTr="003B6524">
        <w:tc>
          <w:tcPr>
            <w:tcW w:w="1849" w:type="dxa"/>
          </w:tcPr>
          <w:p w14:paraId="3FDA8321" w14:textId="77777777" w:rsidR="00B6545B" w:rsidRPr="002E61BD" w:rsidRDefault="00B6545B" w:rsidP="001C3CD8">
            <w:pPr>
              <w:rPr>
                <w:rFonts w:ascii="Arial" w:hAnsi="Arial" w:cs="Arial"/>
              </w:rPr>
            </w:pPr>
          </w:p>
        </w:tc>
        <w:tc>
          <w:tcPr>
            <w:tcW w:w="2969" w:type="dxa"/>
          </w:tcPr>
          <w:p w14:paraId="3CE56407" w14:textId="77777777" w:rsidR="00B6545B" w:rsidRPr="002E61BD" w:rsidRDefault="00B6545B" w:rsidP="001C3CD8">
            <w:pPr>
              <w:rPr>
                <w:rFonts w:ascii="Arial" w:hAnsi="Arial" w:cs="Arial"/>
              </w:rPr>
            </w:pPr>
            <w:r w:rsidRPr="002E61BD">
              <w:rPr>
                <w:rFonts w:ascii="Arial" w:hAnsi="Arial" w:cs="Arial"/>
              </w:rPr>
              <w:t>QUADCOPTER-BOTTOM</w:t>
            </w:r>
          </w:p>
        </w:tc>
        <w:tc>
          <w:tcPr>
            <w:tcW w:w="2282" w:type="dxa"/>
          </w:tcPr>
          <w:p w14:paraId="473B2E9E" w14:textId="77777777" w:rsidR="00B6545B" w:rsidRPr="002E61BD" w:rsidRDefault="00B6545B" w:rsidP="001C3CD8">
            <w:pPr>
              <w:rPr>
                <w:rFonts w:ascii="Arial" w:hAnsi="Arial" w:cs="Arial"/>
              </w:rPr>
            </w:pPr>
          </w:p>
        </w:tc>
        <w:tc>
          <w:tcPr>
            <w:tcW w:w="3060" w:type="dxa"/>
          </w:tcPr>
          <w:p w14:paraId="44784794" w14:textId="13C1B82D" w:rsidR="00B6545B" w:rsidRPr="002E61BD" w:rsidRDefault="009C025C" w:rsidP="001C3C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qc-base-1111</w:t>
            </w:r>
          </w:p>
        </w:tc>
        <w:tc>
          <w:tcPr>
            <w:tcW w:w="3330" w:type="dxa"/>
          </w:tcPr>
          <w:p w14:paraId="555ECCFC" w14:textId="77777777" w:rsidR="00B6545B" w:rsidRPr="002E61BD" w:rsidRDefault="00B6545B" w:rsidP="001C3CD8">
            <w:pPr>
              <w:rPr>
                <w:rFonts w:ascii="Arial" w:hAnsi="Arial" w:cs="Arial"/>
              </w:rPr>
            </w:pPr>
          </w:p>
        </w:tc>
      </w:tr>
      <w:tr w:rsidR="00B6545B" w14:paraId="409D9FE3" w14:textId="77777777" w:rsidTr="003B6524">
        <w:tc>
          <w:tcPr>
            <w:tcW w:w="1849" w:type="dxa"/>
          </w:tcPr>
          <w:p w14:paraId="38C851C6" w14:textId="77777777" w:rsidR="00B6545B" w:rsidRPr="002E61BD" w:rsidRDefault="00B6545B" w:rsidP="001C3CD8">
            <w:pPr>
              <w:rPr>
                <w:rFonts w:ascii="Arial" w:hAnsi="Arial" w:cs="Arial"/>
              </w:rPr>
            </w:pPr>
          </w:p>
        </w:tc>
        <w:tc>
          <w:tcPr>
            <w:tcW w:w="2969" w:type="dxa"/>
          </w:tcPr>
          <w:p w14:paraId="77F5F16B" w14:textId="77777777" w:rsidR="00B6545B" w:rsidRPr="002E61BD" w:rsidRDefault="00B6545B" w:rsidP="001C3CD8">
            <w:pPr>
              <w:rPr>
                <w:rFonts w:ascii="Arial" w:hAnsi="Arial" w:cs="Arial"/>
              </w:rPr>
            </w:pPr>
            <w:r w:rsidRPr="002E61BD">
              <w:rPr>
                <w:rFonts w:ascii="Arial" w:hAnsi="Arial" w:cs="Arial"/>
              </w:rPr>
              <w:t>ISO14580-M2_5X10-4_8</w:t>
            </w:r>
          </w:p>
        </w:tc>
        <w:tc>
          <w:tcPr>
            <w:tcW w:w="2282" w:type="dxa"/>
          </w:tcPr>
          <w:p w14:paraId="313B8391" w14:textId="77777777" w:rsidR="00B6545B" w:rsidRPr="002E61BD" w:rsidRDefault="00B6545B" w:rsidP="001C3CD8">
            <w:pPr>
              <w:rPr>
                <w:rFonts w:ascii="Arial" w:hAnsi="Arial" w:cs="Arial"/>
              </w:rPr>
            </w:pPr>
          </w:p>
        </w:tc>
        <w:tc>
          <w:tcPr>
            <w:tcW w:w="3060" w:type="dxa"/>
          </w:tcPr>
          <w:p w14:paraId="53332884" w14:textId="12596B2D" w:rsidR="00B6545B" w:rsidRPr="002E61BD" w:rsidRDefault="009C025C" w:rsidP="001C3C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bolt_4321</w:t>
            </w:r>
          </w:p>
        </w:tc>
        <w:tc>
          <w:tcPr>
            <w:tcW w:w="3330" w:type="dxa"/>
          </w:tcPr>
          <w:p w14:paraId="6CA63DCC" w14:textId="77777777" w:rsidR="00B6545B" w:rsidRPr="002E61BD" w:rsidRDefault="00B6545B" w:rsidP="001C3CD8">
            <w:pPr>
              <w:rPr>
                <w:rFonts w:ascii="Arial" w:hAnsi="Arial" w:cs="Arial"/>
              </w:rPr>
            </w:pPr>
          </w:p>
        </w:tc>
      </w:tr>
      <w:tr w:rsidR="009C025C" w14:paraId="04B6DD83" w14:textId="77777777" w:rsidTr="003B6524">
        <w:tc>
          <w:tcPr>
            <w:tcW w:w="1849" w:type="dxa"/>
          </w:tcPr>
          <w:p w14:paraId="7A0BAD24" w14:textId="77777777" w:rsidR="009C025C" w:rsidRPr="002E61BD" w:rsidRDefault="009C025C" w:rsidP="009C025C">
            <w:pPr>
              <w:rPr>
                <w:rFonts w:ascii="Arial" w:hAnsi="Arial" w:cs="Arial"/>
              </w:rPr>
            </w:pPr>
          </w:p>
        </w:tc>
        <w:tc>
          <w:tcPr>
            <w:tcW w:w="2969" w:type="dxa"/>
          </w:tcPr>
          <w:p w14:paraId="2CFE2A93" w14:textId="77777777" w:rsidR="009C025C" w:rsidRPr="002E61BD" w:rsidRDefault="009C025C" w:rsidP="009C025C">
            <w:pPr>
              <w:rPr>
                <w:rFonts w:ascii="Arial" w:hAnsi="Arial" w:cs="Arial"/>
              </w:rPr>
            </w:pPr>
            <w:r w:rsidRPr="002E61BD">
              <w:rPr>
                <w:rFonts w:ascii="Arial" w:hAnsi="Arial" w:cs="Arial"/>
              </w:rPr>
              <w:t>ISO14580-M2_5X10-4_8</w:t>
            </w:r>
          </w:p>
        </w:tc>
        <w:tc>
          <w:tcPr>
            <w:tcW w:w="2282" w:type="dxa"/>
          </w:tcPr>
          <w:p w14:paraId="2DB423D8" w14:textId="77777777" w:rsidR="009C025C" w:rsidRPr="002E61BD" w:rsidRDefault="009C025C" w:rsidP="009C025C">
            <w:pPr>
              <w:rPr>
                <w:rFonts w:ascii="Arial" w:hAnsi="Arial" w:cs="Arial"/>
              </w:rPr>
            </w:pPr>
          </w:p>
        </w:tc>
        <w:tc>
          <w:tcPr>
            <w:tcW w:w="3060" w:type="dxa"/>
          </w:tcPr>
          <w:p w14:paraId="72CFD228" w14:textId="608D91DE" w:rsidR="009C025C" w:rsidRPr="002E61BD" w:rsidRDefault="009C025C" w:rsidP="009C025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bolt_4321</w:t>
            </w:r>
          </w:p>
        </w:tc>
        <w:tc>
          <w:tcPr>
            <w:tcW w:w="3330" w:type="dxa"/>
          </w:tcPr>
          <w:p w14:paraId="29BE4DAE" w14:textId="77777777" w:rsidR="009C025C" w:rsidRPr="002E61BD" w:rsidRDefault="009C025C" w:rsidP="009C025C">
            <w:pPr>
              <w:rPr>
                <w:rFonts w:ascii="Arial" w:hAnsi="Arial" w:cs="Arial"/>
              </w:rPr>
            </w:pPr>
          </w:p>
        </w:tc>
      </w:tr>
      <w:tr w:rsidR="009C025C" w14:paraId="5169CE1C" w14:textId="77777777" w:rsidTr="003B6524">
        <w:tc>
          <w:tcPr>
            <w:tcW w:w="1849" w:type="dxa"/>
          </w:tcPr>
          <w:p w14:paraId="765CA122" w14:textId="77777777" w:rsidR="009C025C" w:rsidRPr="002E61BD" w:rsidRDefault="009C025C" w:rsidP="009C025C">
            <w:pPr>
              <w:rPr>
                <w:rFonts w:ascii="Arial" w:hAnsi="Arial" w:cs="Arial"/>
              </w:rPr>
            </w:pPr>
          </w:p>
        </w:tc>
        <w:tc>
          <w:tcPr>
            <w:tcW w:w="2969" w:type="dxa"/>
          </w:tcPr>
          <w:p w14:paraId="5A9E9E8B" w14:textId="77777777" w:rsidR="009C025C" w:rsidRPr="002E61BD" w:rsidRDefault="009C025C" w:rsidP="009C025C">
            <w:pPr>
              <w:rPr>
                <w:rFonts w:ascii="Arial" w:hAnsi="Arial" w:cs="Arial"/>
              </w:rPr>
            </w:pPr>
            <w:r w:rsidRPr="002E61BD">
              <w:rPr>
                <w:rFonts w:ascii="Arial" w:hAnsi="Arial" w:cs="Arial"/>
              </w:rPr>
              <w:t>QUADCOPTER-BATTERY-COVER</w:t>
            </w:r>
          </w:p>
        </w:tc>
        <w:tc>
          <w:tcPr>
            <w:tcW w:w="2282" w:type="dxa"/>
          </w:tcPr>
          <w:p w14:paraId="12352AD1" w14:textId="77777777" w:rsidR="009C025C" w:rsidRPr="002E61BD" w:rsidRDefault="009C025C" w:rsidP="009C025C">
            <w:pPr>
              <w:rPr>
                <w:rFonts w:ascii="Arial" w:hAnsi="Arial" w:cs="Arial"/>
              </w:rPr>
            </w:pPr>
          </w:p>
        </w:tc>
        <w:tc>
          <w:tcPr>
            <w:tcW w:w="3060" w:type="dxa"/>
          </w:tcPr>
          <w:p w14:paraId="1CB8521E" w14:textId="1F8EBC4B" w:rsidR="009C025C" w:rsidRPr="002E61BD" w:rsidRDefault="009C025C" w:rsidP="009C025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qc-cover-1111</w:t>
            </w:r>
          </w:p>
        </w:tc>
        <w:tc>
          <w:tcPr>
            <w:tcW w:w="3330" w:type="dxa"/>
          </w:tcPr>
          <w:p w14:paraId="66331998" w14:textId="6F8569EF" w:rsidR="009C025C" w:rsidRPr="002E61BD" w:rsidRDefault="009C025C" w:rsidP="009C025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fig6-battery</w:t>
            </w:r>
          </w:p>
        </w:tc>
      </w:tr>
      <w:tr w:rsidR="009C025C" w14:paraId="61E1F14A" w14:textId="77777777" w:rsidTr="003B6524">
        <w:tc>
          <w:tcPr>
            <w:tcW w:w="1849" w:type="dxa"/>
          </w:tcPr>
          <w:p w14:paraId="6314E59B" w14:textId="77777777" w:rsidR="009C025C" w:rsidRPr="002E61BD" w:rsidRDefault="009C025C" w:rsidP="009C025C">
            <w:pPr>
              <w:rPr>
                <w:rFonts w:ascii="Arial" w:hAnsi="Arial" w:cs="Arial"/>
              </w:rPr>
            </w:pPr>
            <w:r w:rsidRPr="002E61BD">
              <w:rPr>
                <w:rFonts w:ascii="Arial" w:hAnsi="Arial" w:cs="Arial"/>
              </w:rPr>
              <w:t>lift</w:t>
            </w:r>
          </w:p>
        </w:tc>
        <w:tc>
          <w:tcPr>
            <w:tcW w:w="2969" w:type="dxa"/>
          </w:tcPr>
          <w:p w14:paraId="33B9588E" w14:textId="77777777" w:rsidR="009C025C" w:rsidRPr="002E61BD" w:rsidRDefault="009C025C" w:rsidP="009C025C">
            <w:pPr>
              <w:rPr>
                <w:rFonts w:ascii="Arial" w:hAnsi="Arial" w:cs="Arial"/>
              </w:rPr>
            </w:pPr>
          </w:p>
        </w:tc>
        <w:tc>
          <w:tcPr>
            <w:tcW w:w="2282" w:type="dxa"/>
          </w:tcPr>
          <w:p w14:paraId="688712FB" w14:textId="77777777" w:rsidR="009C025C" w:rsidRPr="002E61BD" w:rsidRDefault="009C025C" w:rsidP="009C025C">
            <w:pPr>
              <w:rPr>
                <w:rFonts w:ascii="Arial" w:hAnsi="Arial" w:cs="Arial"/>
              </w:rPr>
            </w:pPr>
          </w:p>
        </w:tc>
        <w:tc>
          <w:tcPr>
            <w:tcW w:w="3060" w:type="dxa"/>
          </w:tcPr>
          <w:p w14:paraId="20F00765" w14:textId="77777777" w:rsidR="009C025C" w:rsidRPr="002E61BD" w:rsidRDefault="009C025C" w:rsidP="009C025C">
            <w:pPr>
              <w:rPr>
                <w:rFonts w:ascii="Arial" w:hAnsi="Arial" w:cs="Arial"/>
              </w:rPr>
            </w:pPr>
          </w:p>
        </w:tc>
        <w:tc>
          <w:tcPr>
            <w:tcW w:w="3330" w:type="dxa"/>
          </w:tcPr>
          <w:p w14:paraId="335869DC" w14:textId="77777777" w:rsidR="009C025C" w:rsidRPr="002E61BD" w:rsidRDefault="009C025C" w:rsidP="009C025C">
            <w:pPr>
              <w:rPr>
                <w:rFonts w:ascii="Arial" w:hAnsi="Arial" w:cs="Arial"/>
              </w:rPr>
            </w:pPr>
          </w:p>
        </w:tc>
      </w:tr>
      <w:tr w:rsidR="009C025C" w14:paraId="400D2FE7" w14:textId="77777777" w:rsidTr="003B6524">
        <w:tc>
          <w:tcPr>
            <w:tcW w:w="1849" w:type="dxa"/>
          </w:tcPr>
          <w:p w14:paraId="33F291F4" w14:textId="77777777" w:rsidR="009C025C" w:rsidRPr="002E61BD" w:rsidRDefault="009C025C" w:rsidP="009C025C">
            <w:pPr>
              <w:rPr>
                <w:rFonts w:ascii="Arial" w:hAnsi="Arial" w:cs="Arial"/>
              </w:rPr>
            </w:pPr>
          </w:p>
        </w:tc>
        <w:tc>
          <w:tcPr>
            <w:tcW w:w="2969" w:type="dxa"/>
          </w:tcPr>
          <w:p w14:paraId="7BD610F5" w14:textId="77777777" w:rsidR="009C025C" w:rsidRPr="002E61BD" w:rsidRDefault="009C025C" w:rsidP="009C025C">
            <w:pPr>
              <w:rPr>
                <w:rFonts w:ascii="Arial" w:hAnsi="Arial" w:cs="Arial"/>
              </w:rPr>
            </w:pPr>
            <w:proofErr w:type="spellStart"/>
            <w:r w:rsidRPr="002E61BD">
              <w:rPr>
                <w:rFonts w:ascii="Arial" w:hAnsi="Arial" w:cs="Arial"/>
              </w:rPr>
              <w:t>frontleft</w:t>
            </w:r>
            <w:proofErr w:type="spellEnd"/>
          </w:p>
        </w:tc>
        <w:tc>
          <w:tcPr>
            <w:tcW w:w="2282" w:type="dxa"/>
          </w:tcPr>
          <w:p w14:paraId="5E55869B" w14:textId="77777777" w:rsidR="009C025C" w:rsidRPr="002E61BD" w:rsidRDefault="009C025C" w:rsidP="009C025C">
            <w:pPr>
              <w:rPr>
                <w:rFonts w:ascii="Arial" w:hAnsi="Arial" w:cs="Arial"/>
              </w:rPr>
            </w:pPr>
          </w:p>
        </w:tc>
        <w:tc>
          <w:tcPr>
            <w:tcW w:w="3060" w:type="dxa"/>
          </w:tcPr>
          <w:p w14:paraId="1219CF0A" w14:textId="77777777" w:rsidR="009C025C" w:rsidRPr="002E61BD" w:rsidRDefault="009C025C" w:rsidP="009C025C">
            <w:pPr>
              <w:rPr>
                <w:rFonts w:ascii="Arial" w:hAnsi="Arial" w:cs="Arial"/>
              </w:rPr>
            </w:pPr>
          </w:p>
        </w:tc>
        <w:tc>
          <w:tcPr>
            <w:tcW w:w="3330" w:type="dxa"/>
          </w:tcPr>
          <w:p w14:paraId="0328673D" w14:textId="77777777" w:rsidR="009C025C" w:rsidRPr="002E61BD" w:rsidRDefault="009C025C" w:rsidP="009C025C">
            <w:pPr>
              <w:rPr>
                <w:rFonts w:ascii="Arial" w:hAnsi="Arial" w:cs="Arial"/>
              </w:rPr>
            </w:pPr>
          </w:p>
        </w:tc>
      </w:tr>
      <w:tr w:rsidR="009C025C" w14:paraId="769099E7" w14:textId="77777777" w:rsidTr="003B6524">
        <w:tc>
          <w:tcPr>
            <w:tcW w:w="1849" w:type="dxa"/>
          </w:tcPr>
          <w:p w14:paraId="54F39938" w14:textId="77777777" w:rsidR="009C025C" w:rsidRPr="002E61BD" w:rsidRDefault="009C025C" w:rsidP="009C025C">
            <w:pPr>
              <w:rPr>
                <w:rFonts w:ascii="Arial" w:hAnsi="Arial" w:cs="Arial"/>
              </w:rPr>
            </w:pPr>
          </w:p>
        </w:tc>
        <w:tc>
          <w:tcPr>
            <w:tcW w:w="2969" w:type="dxa"/>
          </w:tcPr>
          <w:p w14:paraId="2049E432" w14:textId="77777777" w:rsidR="009C025C" w:rsidRPr="002E61BD" w:rsidRDefault="009C025C" w:rsidP="009C025C">
            <w:pPr>
              <w:rPr>
                <w:rFonts w:ascii="Arial" w:hAnsi="Arial" w:cs="Arial"/>
              </w:rPr>
            </w:pPr>
          </w:p>
        </w:tc>
        <w:tc>
          <w:tcPr>
            <w:tcW w:w="2282" w:type="dxa"/>
          </w:tcPr>
          <w:p w14:paraId="4DC40663" w14:textId="77777777" w:rsidR="009C025C" w:rsidRPr="002E61BD" w:rsidRDefault="009C025C" w:rsidP="009C025C">
            <w:pPr>
              <w:rPr>
                <w:rFonts w:ascii="Arial" w:hAnsi="Arial" w:cs="Arial"/>
              </w:rPr>
            </w:pPr>
            <w:r w:rsidRPr="002E61BD">
              <w:rPr>
                <w:rFonts w:ascii="Arial" w:hAnsi="Arial" w:cs="Arial"/>
              </w:rPr>
              <w:t>ROTOR</w:t>
            </w:r>
          </w:p>
        </w:tc>
        <w:tc>
          <w:tcPr>
            <w:tcW w:w="3060" w:type="dxa"/>
          </w:tcPr>
          <w:p w14:paraId="7435F4F4" w14:textId="424462C2" w:rsidR="009C025C" w:rsidRPr="002E61BD" w:rsidRDefault="004C4E2F" w:rsidP="009C025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rotor_1234</w:t>
            </w:r>
          </w:p>
        </w:tc>
        <w:tc>
          <w:tcPr>
            <w:tcW w:w="3330" w:type="dxa"/>
          </w:tcPr>
          <w:p w14:paraId="5503318C" w14:textId="65B4E28C" w:rsidR="009C025C" w:rsidRPr="002E61BD" w:rsidRDefault="004C4E2F" w:rsidP="009C025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fig1-rotorFL</w:t>
            </w:r>
          </w:p>
        </w:tc>
      </w:tr>
      <w:tr w:rsidR="007C6CEC" w14:paraId="7629C145" w14:textId="77777777" w:rsidTr="003B6524">
        <w:tc>
          <w:tcPr>
            <w:tcW w:w="1849" w:type="dxa"/>
          </w:tcPr>
          <w:p w14:paraId="246D2F27" w14:textId="77777777" w:rsidR="007C6CEC" w:rsidRPr="002E61BD" w:rsidRDefault="007C6CEC" w:rsidP="007C6CEC">
            <w:pPr>
              <w:rPr>
                <w:rFonts w:ascii="Arial" w:hAnsi="Arial" w:cs="Arial"/>
              </w:rPr>
            </w:pPr>
          </w:p>
        </w:tc>
        <w:tc>
          <w:tcPr>
            <w:tcW w:w="2969" w:type="dxa"/>
          </w:tcPr>
          <w:p w14:paraId="0BB6A4F1" w14:textId="77777777" w:rsidR="007C6CEC" w:rsidRPr="002E61BD" w:rsidRDefault="007C6CEC" w:rsidP="007C6CEC">
            <w:pPr>
              <w:rPr>
                <w:rFonts w:ascii="Arial" w:hAnsi="Arial" w:cs="Arial"/>
              </w:rPr>
            </w:pPr>
          </w:p>
        </w:tc>
        <w:tc>
          <w:tcPr>
            <w:tcW w:w="2282" w:type="dxa"/>
          </w:tcPr>
          <w:p w14:paraId="78E266BF" w14:textId="77777777" w:rsidR="007C6CEC" w:rsidRPr="002E61BD" w:rsidRDefault="007C6CEC" w:rsidP="007C6CEC">
            <w:pPr>
              <w:rPr>
                <w:rFonts w:ascii="Arial" w:hAnsi="Arial" w:cs="Arial"/>
              </w:rPr>
            </w:pPr>
            <w:r w:rsidRPr="002E61BD">
              <w:rPr>
                <w:rFonts w:ascii="Arial" w:hAnsi="Arial" w:cs="Arial"/>
              </w:rPr>
              <w:t>MOTOR</w:t>
            </w:r>
          </w:p>
        </w:tc>
        <w:tc>
          <w:tcPr>
            <w:tcW w:w="3060" w:type="dxa"/>
          </w:tcPr>
          <w:p w14:paraId="208CAC3E" w14:textId="79741F21" w:rsidR="007C6CEC" w:rsidRPr="002E61BD" w:rsidRDefault="007C6CEC" w:rsidP="007C6CE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motor_5678</w:t>
            </w:r>
          </w:p>
        </w:tc>
        <w:tc>
          <w:tcPr>
            <w:tcW w:w="3330" w:type="dxa"/>
          </w:tcPr>
          <w:p w14:paraId="4FB88DEE" w14:textId="3FE47EF5" w:rsidR="007C6CEC" w:rsidRPr="002E61BD" w:rsidRDefault="007C6CEC" w:rsidP="007C6CE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fig1-rotorFL</w:t>
            </w:r>
          </w:p>
        </w:tc>
      </w:tr>
      <w:tr w:rsidR="007C6CEC" w14:paraId="332F881A" w14:textId="77777777" w:rsidTr="003B6524">
        <w:tc>
          <w:tcPr>
            <w:tcW w:w="1849" w:type="dxa"/>
          </w:tcPr>
          <w:p w14:paraId="3AE85DCA" w14:textId="77777777" w:rsidR="007C6CEC" w:rsidRPr="002E61BD" w:rsidRDefault="007C6CEC" w:rsidP="007C6CEC">
            <w:pPr>
              <w:rPr>
                <w:rFonts w:ascii="Arial" w:hAnsi="Arial" w:cs="Arial"/>
              </w:rPr>
            </w:pPr>
          </w:p>
        </w:tc>
        <w:tc>
          <w:tcPr>
            <w:tcW w:w="2969" w:type="dxa"/>
          </w:tcPr>
          <w:p w14:paraId="7F62F39B" w14:textId="77777777" w:rsidR="007C6CEC" w:rsidRPr="002E61BD" w:rsidRDefault="007C6CEC" w:rsidP="007C6CEC">
            <w:pPr>
              <w:rPr>
                <w:rFonts w:ascii="Arial" w:hAnsi="Arial" w:cs="Arial"/>
              </w:rPr>
            </w:pPr>
            <w:proofErr w:type="spellStart"/>
            <w:r w:rsidRPr="002E61BD">
              <w:rPr>
                <w:rFonts w:ascii="Arial" w:hAnsi="Arial" w:cs="Arial"/>
              </w:rPr>
              <w:t>frontright</w:t>
            </w:r>
            <w:proofErr w:type="spellEnd"/>
          </w:p>
        </w:tc>
        <w:tc>
          <w:tcPr>
            <w:tcW w:w="2282" w:type="dxa"/>
          </w:tcPr>
          <w:p w14:paraId="122890B9" w14:textId="77777777" w:rsidR="007C6CEC" w:rsidRPr="002E61BD" w:rsidRDefault="007C6CEC" w:rsidP="007C6CEC">
            <w:pPr>
              <w:rPr>
                <w:rFonts w:ascii="Arial" w:hAnsi="Arial" w:cs="Arial"/>
              </w:rPr>
            </w:pPr>
          </w:p>
        </w:tc>
        <w:tc>
          <w:tcPr>
            <w:tcW w:w="3060" w:type="dxa"/>
          </w:tcPr>
          <w:p w14:paraId="3944D629" w14:textId="77777777" w:rsidR="007C6CEC" w:rsidRPr="002E61BD" w:rsidRDefault="007C6CEC" w:rsidP="007C6CEC">
            <w:pPr>
              <w:rPr>
                <w:rFonts w:ascii="Arial" w:hAnsi="Arial" w:cs="Arial"/>
              </w:rPr>
            </w:pPr>
          </w:p>
        </w:tc>
        <w:tc>
          <w:tcPr>
            <w:tcW w:w="3330" w:type="dxa"/>
          </w:tcPr>
          <w:p w14:paraId="20D8AB47" w14:textId="77777777" w:rsidR="007C6CEC" w:rsidRPr="002E61BD" w:rsidRDefault="007C6CEC" w:rsidP="007C6CEC">
            <w:pPr>
              <w:rPr>
                <w:rFonts w:ascii="Arial" w:hAnsi="Arial" w:cs="Arial"/>
              </w:rPr>
            </w:pPr>
          </w:p>
        </w:tc>
      </w:tr>
      <w:tr w:rsidR="007C6CEC" w14:paraId="16B149BF" w14:textId="77777777" w:rsidTr="003B6524">
        <w:tc>
          <w:tcPr>
            <w:tcW w:w="1849" w:type="dxa"/>
          </w:tcPr>
          <w:p w14:paraId="418527F5" w14:textId="77777777" w:rsidR="007C6CEC" w:rsidRPr="002E61BD" w:rsidRDefault="007C6CEC" w:rsidP="007C6CEC">
            <w:pPr>
              <w:rPr>
                <w:rFonts w:ascii="Arial" w:hAnsi="Arial" w:cs="Arial"/>
              </w:rPr>
            </w:pPr>
          </w:p>
        </w:tc>
        <w:tc>
          <w:tcPr>
            <w:tcW w:w="2969" w:type="dxa"/>
          </w:tcPr>
          <w:p w14:paraId="2C5ACC07" w14:textId="77777777" w:rsidR="007C6CEC" w:rsidRPr="002E61BD" w:rsidRDefault="007C6CEC" w:rsidP="007C6CEC">
            <w:pPr>
              <w:rPr>
                <w:rFonts w:ascii="Arial" w:hAnsi="Arial" w:cs="Arial"/>
              </w:rPr>
            </w:pPr>
          </w:p>
        </w:tc>
        <w:tc>
          <w:tcPr>
            <w:tcW w:w="2282" w:type="dxa"/>
          </w:tcPr>
          <w:p w14:paraId="32520335" w14:textId="77777777" w:rsidR="007C6CEC" w:rsidRPr="002E61BD" w:rsidRDefault="007C6CEC" w:rsidP="007C6CEC">
            <w:pPr>
              <w:rPr>
                <w:rFonts w:ascii="Arial" w:hAnsi="Arial" w:cs="Arial"/>
              </w:rPr>
            </w:pPr>
            <w:r w:rsidRPr="002E61BD">
              <w:rPr>
                <w:rFonts w:ascii="Arial" w:hAnsi="Arial" w:cs="Arial"/>
              </w:rPr>
              <w:t>ROTOR</w:t>
            </w:r>
          </w:p>
        </w:tc>
        <w:tc>
          <w:tcPr>
            <w:tcW w:w="3060" w:type="dxa"/>
          </w:tcPr>
          <w:p w14:paraId="0F51D9DB" w14:textId="2C424ECF" w:rsidR="007C6CEC" w:rsidRPr="002E61BD" w:rsidRDefault="007C6CEC" w:rsidP="007C6CE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rotor_1234</w:t>
            </w:r>
          </w:p>
        </w:tc>
        <w:tc>
          <w:tcPr>
            <w:tcW w:w="3330" w:type="dxa"/>
          </w:tcPr>
          <w:p w14:paraId="521F529E" w14:textId="6CE6E289" w:rsidR="007C6CEC" w:rsidRPr="002E61BD" w:rsidRDefault="007C6CEC" w:rsidP="007C6CE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fig2-rotorFR</w:t>
            </w:r>
          </w:p>
        </w:tc>
      </w:tr>
      <w:tr w:rsidR="007C6CEC" w14:paraId="31BB77C2" w14:textId="77777777" w:rsidTr="003B6524">
        <w:tc>
          <w:tcPr>
            <w:tcW w:w="1849" w:type="dxa"/>
          </w:tcPr>
          <w:p w14:paraId="2A66EFC4" w14:textId="77777777" w:rsidR="007C6CEC" w:rsidRPr="002E61BD" w:rsidRDefault="007C6CEC" w:rsidP="007C6CEC">
            <w:pPr>
              <w:rPr>
                <w:rFonts w:ascii="Arial" w:hAnsi="Arial" w:cs="Arial"/>
              </w:rPr>
            </w:pPr>
          </w:p>
        </w:tc>
        <w:tc>
          <w:tcPr>
            <w:tcW w:w="2969" w:type="dxa"/>
          </w:tcPr>
          <w:p w14:paraId="4A0901B4" w14:textId="77777777" w:rsidR="007C6CEC" w:rsidRPr="002E61BD" w:rsidRDefault="007C6CEC" w:rsidP="007C6CEC">
            <w:pPr>
              <w:rPr>
                <w:rFonts w:ascii="Arial" w:hAnsi="Arial" w:cs="Arial"/>
              </w:rPr>
            </w:pPr>
          </w:p>
        </w:tc>
        <w:tc>
          <w:tcPr>
            <w:tcW w:w="2282" w:type="dxa"/>
          </w:tcPr>
          <w:p w14:paraId="56932584" w14:textId="77777777" w:rsidR="007C6CEC" w:rsidRPr="002E61BD" w:rsidRDefault="007C6CEC" w:rsidP="007C6CEC">
            <w:pPr>
              <w:rPr>
                <w:rFonts w:ascii="Arial" w:hAnsi="Arial" w:cs="Arial"/>
              </w:rPr>
            </w:pPr>
            <w:r w:rsidRPr="002E61BD">
              <w:rPr>
                <w:rFonts w:ascii="Arial" w:hAnsi="Arial" w:cs="Arial"/>
              </w:rPr>
              <w:t>MOTOR</w:t>
            </w:r>
          </w:p>
        </w:tc>
        <w:tc>
          <w:tcPr>
            <w:tcW w:w="3060" w:type="dxa"/>
          </w:tcPr>
          <w:p w14:paraId="66130B99" w14:textId="36BC4CEE" w:rsidR="007C6CEC" w:rsidRPr="002E61BD" w:rsidRDefault="007C6CEC" w:rsidP="007C6CE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motor_5678</w:t>
            </w:r>
          </w:p>
        </w:tc>
        <w:tc>
          <w:tcPr>
            <w:tcW w:w="3330" w:type="dxa"/>
          </w:tcPr>
          <w:p w14:paraId="03B0D3D6" w14:textId="0A8671D9" w:rsidR="007C6CEC" w:rsidRPr="002E61BD" w:rsidRDefault="007C6CEC" w:rsidP="007C6CE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fig2-rotorFR</w:t>
            </w:r>
          </w:p>
        </w:tc>
      </w:tr>
      <w:tr w:rsidR="007C6CEC" w14:paraId="24346B99" w14:textId="77777777" w:rsidTr="003B6524">
        <w:tc>
          <w:tcPr>
            <w:tcW w:w="1849" w:type="dxa"/>
          </w:tcPr>
          <w:p w14:paraId="7FEE1E19" w14:textId="77777777" w:rsidR="007C6CEC" w:rsidRPr="002E61BD" w:rsidRDefault="007C6CEC" w:rsidP="007C6CEC">
            <w:pPr>
              <w:rPr>
                <w:rFonts w:ascii="Arial" w:hAnsi="Arial" w:cs="Arial"/>
              </w:rPr>
            </w:pPr>
          </w:p>
        </w:tc>
        <w:tc>
          <w:tcPr>
            <w:tcW w:w="2969" w:type="dxa"/>
          </w:tcPr>
          <w:p w14:paraId="6D059001" w14:textId="77777777" w:rsidR="007C6CEC" w:rsidRPr="002E61BD" w:rsidRDefault="007C6CEC" w:rsidP="007C6CEC">
            <w:pPr>
              <w:rPr>
                <w:rFonts w:ascii="Arial" w:hAnsi="Arial" w:cs="Arial"/>
              </w:rPr>
            </w:pPr>
            <w:proofErr w:type="spellStart"/>
            <w:r w:rsidRPr="002E61BD">
              <w:rPr>
                <w:rFonts w:ascii="Arial" w:hAnsi="Arial" w:cs="Arial"/>
              </w:rPr>
              <w:t>backleft</w:t>
            </w:r>
            <w:proofErr w:type="spellEnd"/>
          </w:p>
        </w:tc>
        <w:tc>
          <w:tcPr>
            <w:tcW w:w="2282" w:type="dxa"/>
          </w:tcPr>
          <w:p w14:paraId="09725800" w14:textId="77777777" w:rsidR="007C6CEC" w:rsidRPr="002E61BD" w:rsidRDefault="007C6CEC" w:rsidP="007C6CEC">
            <w:pPr>
              <w:rPr>
                <w:rFonts w:ascii="Arial" w:hAnsi="Arial" w:cs="Arial"/>
              </w:rPr>
            </w:pPr>
          </w:p>
        </w:tc>
        <w:tc>
          <w:tcPr>
            <w:tcW w:w="3060" w:type="dxa"/>
          </w:tcPr>
          <w:p w14:paraId="02A69F31" w14:textId="77777777" w:rsidR="007C6CEC" w:rsidRPr="002E61BD" w:rsidRDefault="007C6CEC" w:rsidP="007C6CEC">
            <w:pPr>
              <w:rPr>
                <w:rFonts w:ascii="Arial" w:hAnsi="Arial" w:cs="Arial"/>
              </w:rPr>
            </w:pPr>
          </w:p>
        </w:tc>
        <w:tc>
          <w:tcPr>
            <w:tcW w:w="3330" w:type="dxa"/>
          </w:tcPr>
          <w:p w14:paraId="4D35CE33" w14:textId="77777777" w:rsidR="007C6CEC" w:rsidRPr="002E61BD" w:rsidRDefault="007C6CEC" w:rsidP="007C6CEC">
            <w:pPr>
              <w:rPr>
                <w:rFonts w:ascii="Arial" w:hAnsi="Arial" w:cs="Arial"/>
              </w:rPr>
            </w:pPr>
          </w:p>
        </w:tc>
      </w:tr>
      <w:tr w:rsidR="007C6CEC" w14:paraId="54149195" w14:textId="77777777" w:rsidTr="003B6524">
        <w:tc>
          <w:tcPr>
            <w:tcW w:w="1849" w:type="dxa"/>
          </w:tcPr>
          <w:p w14:paraId="0A109ABC" w14:textId="77777777" w:rsidR="007C6CEC" w:rsidRPr="002E61BD" w:rsidRDefault="007C6CEC" w:rsidP="007C6CEC">
            <w:pPr>
              <w:rPr>
                <w:rFonts w:ascii="Arial" w:hAnsi="Arial" w:cs="Arial"/>
              </w:rPr>
            </w:pPr>
          </w:p>
        </w:tc>
        <w:tc>
          <w:tcPr>
            <w:tcW w:w="2969" w:type="dxa"/>
          </w:tcPr>
          <w:p w14:paraId="3A0CE315" w14:textId="77777777" w:rsidR="007C6CEC" w:rsidRPr="002E61BD" w:rsidRDefault="007C6CEC" w:rsidP="007C6CEC">
            <w:pPr>
              <w:rPr>
                <w:rFonts w:ascii="Arial" w:hAnsi="Arial" w:cs="Arial"/>
              </w:rPr>
            </w:pPr>
          </w:p>
        </w:tc>
        <w:tc>
          <w:tcPr>
            <w:tcW w:w="2282" w:type="dxa"/>
          </w:tcPr>
          <w:p w14:paraId="1B706CBB" w14:textId="77777777" w:rsidR="007C6CEC" w:rsidRPr="002E61BD" w:rsidRDefault="007C6CEC" w:rsidP="007C6CEC">
            <w:pPr>
              <w:rPr>
                <w:rFonts w:ascii="Arial" w:hAnsi="Arial" w:cs="Arial"/>
              </w:rPr>
            </w:pPr>
            <w:r w:rsidRPr="002E61BD">
              <w:rPr>
                <w:rFonts w:ascii="Arial" w:hAnsi="Arial" w:cs="Arial"/>
              </w:rPr>
              <w:t>ROTOR</w:t>
            </w:r>
          </w:p>
        </w:tc>
        <w:tc>
          <w:tcPr>
            <w:tcW w:w="3060" w:type="dxa"/>
          </w:tcPr>
          <w:p w14:paraId="4307FC14" w14:textId="0EDED0DA" w:rsidR="007C6CEC" w:rsidRPr="002E61BD" w:rsidRDefault="007C6CEC" w:rsidP="007C6CE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rotor_1234</w:t>
            </w:r>
          </w:p>
        </w:tc>
        <w:tc>
          <w:tcPr>
            <w:tcW w:w="3330" w:type="dxa"/>
          </w:tcPr>
          <w:p w14:paraId="245E634F" w14:textId="538A734A" w:rsidR="007C6CEC" w:rsidRPr="002E61BD" w:rsidRDefault="007C6CEC" w:rsidP="007C6CE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fig3-rotorRL</w:t>
            </w:r>
          </w:p>
        </w:tc>
      </w:tr>
      <w:tr w:rsidR="007C6CEC" w14:paraId="4DE99777" w14:textId="77777777" w:rsidTr="003B6524">
        <w:tc>
          <w:tcPr>
            <w:tcW w:w="1849" w:type="dxa"/>
          </w:tcPr>
          <w:p w14:paraId="3421F0B3" w14:textId="77777777" w:rsidR="007C6CEC" w:rsidRPr="002E61BD" w:rsidRDefault="007C6CEC" w:rsidP="007C6CEC">
            <w:pPr>
              <w:rPr>
                <w:rFonts w:ascii="Arial" w:hAnsi="Arial" w:cs="Arial"/>
              </w:rPr>
            </w:pPr>
          </w:p>
        </w:tc>
        <w:tc>
          <w:tcPr>
            <w:tcW w:w="2969" w:type="dxa"/>
          </w:tcPr>
          <w:p w14:paraId="151BC844" w14:textId="77777777" w:rsidR="007C6CEC" w:rsidRPr="002E61BD" w:rsidRDefault="007C6CEC" w:rsidP="007C6CEC">
            <w:pPr>
              <w:rPr>
                <w:rFonts w:ascii="Arial" w:hAnsi="Arial" w:cs="Arial"/>
              </w:rPr>
            </w:pPr>
          </w:p>
        </w:tc>
        <w:tc>
          <w:tcPr>
            <w:tcW w:w="2282" w:type="dxa"/>
          </w:tcPr>
          <w:p w14:paraId="65DE85E2" w14:textId="77777777" w:rsidR="007C6CEC" w:rsidRPr="002E61BD" w:rsidRDefault="007C6CEC" w:rsidP="007C6CEC">
            <w:pPr>
              <w:rPr>
                <w:rFonts w:ascii="Arial" w:hAnsi="Arial" w:cs="Arial"/>
              </w:rPr>
            </w:pPr>
            <w:r w:rsidRPr="002E61BD">
              <w:rPr>
                <w:rFonts w:ascii="Arial" w:hAnsi="Arial" w:cs="Arial"/>
              </w:rPr>
              <w:t>MOTOR</w:t>
            </w:r>
          </w:p>
        </w:tc>
        <w:tc>
          <w:tcPr>
            <w:tcW w:w="3060" w:type="dxa"/>
          </w:tcPr>
          <w:p w14:paraId="24C31D40" w14:textId="6A50D257" w:rsidR="007C6CEC" w:rsidRPr="002E61BD" w:rsidRDefault="007C6CEC" w:rsidP="007C6CE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motor_5678</w:t>
            </w:r>
          </w:p>
        </w:tc>
        <w:tc>
          <w:tcPr>
            <w:tcW w:w="3330" w:type="dxa"/>
          </w:tcPr>
          <w:p w14:paraId="6C45D42C" w14:textId="31A11859" w:rsidR="007C6CEC" w:rsidRPr="002E61BD" w:rsidRDefault="007C6CEC" w:rsidP="007C6CE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fig3-rotorRL</w:t>
            </w:r>
          </w:p>
        </w:tc>
      </w:tr>
      <w:tr w:rsidR="007C6CEC" w14:paraId="315EFF34" w14:textId="77777777" w:rsidTr="003B6524">
        <w:tc>
          <w:tcPr>
            <w:tcW w:w="1849" w:type="dxa"/>
          </w:tcPr>
          <w:p w14:paraId="15649743" w14:textId="77777777" w:rsidR="007C6CEC" w:rsidRPr="002E61BD" w:rsidRDefault="007C6CEC" w:rsidP="007C6CEC">
            <w:pPr>
              <w:rPr>
                <w:rFonts w:ascii="Arial" w:hAnsi="Arial" w:cs="Arial"/>
              </w:rPr>
            </w:pPr>
          </w:p>
        </w:tc>
        <w:tc>
          <w:tcPr>
            <w:tcW w:w="2969" w:type="dxa"/>
          </w:tcPr>
          <w:p w14:paraId="4F0B8F73" w14:textId="77777777" w:rsidR="007C6CEC" w:rsidRPr="002E61BD" w:rsidRDefault="007C6CEC" w:rsidP="007C6CEC">
            <w:pPr>
              <w:rPr>
                <w:rFonts w:ascii="Arial" w:hAnsi="Arial" w:cs="Arial"/>
              </w:rPr>
            </w:pPr>
            <w:proofErr w:type="spellStart"/>
            <w:r w:rsidRPr="002E61BD">
              <w:rPr>
                <w:rFonts w:ascii="Arial" w:hAnsi="Arial" w:cs="Arial"/>
              </w:rPr>
              <w:t>backright</w:t>
            </w:r>
            <w:proofErr w:type="spellEnd"/>
          </w:p>
        </w:tc>
        <w:tc>
          <w:tcPr>
            <w:tcW w:w="2282" w:type="dxa"/>
          </w:tcPr>
          <w:p w14:paraId="098B0BC4" w14:textId="77777777" w:rsidR="007C6CEC" w:rsidRPr="002E61BD" w:rsidRDefault="007C6CEC" w:rsidP="007C6CEC">
            <w:pPr>
              <w:rPr>
                <w:rFonts w:ascii="Arial" w:hAnsi="Arial" w:cs="Arial"/>
              </w:rPr>
            </w:pPr>
          </w:p>
        </w:tc>
        <w:tc>
          <w:tcPr>
            <w:tcW w:w="3060" w:type="dxa"/>
          </w:tcPr>
          <w:p w14:paraId="364F21A4" w14:textId="77777777" w:rsidR="007C6CEC" w:rsidRPr="002E61BD" w:rsidRDefault="007C6CEC" w:rsidP="007C6CEC">
            <w:pPr>
              <w:rPr>
                <w:rFonts w:ascii="Arial" w:hAnsi="Arial" w:cs="Arial"/>
              </w:rPr>
            </w:pPr>
          </w:p>
        </w:tc>
        <w:tc>
          <w:tcPr>
            <w:tcW w:w="3330" w:type="dxa"/>
          </w:tcPr>
          <w:p w14:paraId="14CA5657" w14:textId="77777777" w:rsidR="007C6CEC" w:rsidRPr="002E61BD" w:rsidRDefault="007C6CEC" w:rsidP="007C6CEC">
            <w:pPr>
              <w:rPr>
                <w:rFonts w:ascii="Arial" w:hAnsi="Arial" w:cs="Arial"/>
              </w:rPr>
            </w:pPr>
          </w:p>
        </w:tc>
      </w:tr>
      <w:tr w:rsidR="007C6CEC" w14:paraId="4978E5DE" w14:textId="77777777" w:rsidTr="003B6524">
        <w:tc>
          <w:tcPr>
            <w:tcW w:w="1849" w:type="dxa"/>
          </w:tcPr>
          <w:p w14:paraId="24713F31" w14:textId="77777777" w:rsidR="007C6CEC" w:rsidRPr="002E61BD" w:rsidRDefault="007C6CEC" w:rsidP="007C6CEC">
            <w:pPr>
              <w:rPr>
                <w:rFonts w:ascii="Arial" w:hAnsi="Arial" w:cs="Arial"/>
              </w:rPr>
            </w:pPr>
          </w:p>
        </w:tc>
        <w:tc>
          <w:tcPr>
            <w:tcW w:w="2969" w:type="dxa"/>
          </w:tcPr>
          <w:p w14:paraId="2791F15A" w14:textId="77777777" w:rsidR="007C6CEC" w:rsidRPr="002E61BD" w:rsidRDefault="007C6CEC" w:rsidP="007C6CEC">
            <w:pPr>
              <w:rPr>
                <w:rFonts w:ascii="Arial" w:hAnsi="Arial" w:cs="Arial"/>
              </w:rPr>
            </w:pPr>
          </w:p>
        </w:tc>
        <w:tc>
          <w:tcPr>
            <w:tcW w:w="2282" w:type="dxa"/>
          </w:tcPr>
          <w:p w14:paraId="24E4C62A" w14:textId="77777777" w:rsidR="007C6CEC" w:rsidRPr="002E61BD" w:rsidRDefault="007C6CEC" w:rsidP="007C6CEC">
            <w:pPr>
              <w:rPr>
                <w:rFonts w:ascii="Arial" w:hAnsi="Arial" w:cs="Arial"/>
              </w:rPr>
            </w:pPr>
            <w:r w:rsidRPr="002E61BD">
              <w:rPr>
                <w:rFonts w:ascii="Arial" w:hAnsi="Arial" w:cs="Arial"/>
              </w:rPr>
              <w:t>ROTOR</w:t>
            </w:r>
          </w:p>
        </w:tc>
        <w:tc>
          <w:tcPr>
            <w:tcW w:w="3060" w:type="dxa"/>
          </w:tcPr>
          <w:p w14:paraId="77930322" w14:textId="54B3693A" w:rsidR="007C6CEC" w:rsidRPr="002E61BD" w:rsidRDefault="007C6CEC" w:rsidP="007C6CE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rotor_1234</w:t>
            </w:r>
          </w:p>
        </w:tc>
        <w:tc>
          <w:tcPr>
            <w:tcW w:w="3330" w:type="dxa"/>
          </w:tcPr>
          <w:p w14:paraId="5DEC334C" w14:textId="71F6C852" w:rsidR="007C6CEC" w:rsidRPr="002E61BD" w:rsidRDefault="007C6CEC" w:rsidP="007C6CE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fig4-rotorRR</w:t>
            </w:r>
          </w:p>
        </w:tc>
      </w:tr>
      <w:tr w:rsidR="007C6CEC" w14:paraId="1A216C5E" w14:textId="77777777" w:rsidTr="003B6524">
        <w:tc>
          <w:tcPr>
            <w:tcW w:w="1849" w:type="dxa"/>
          </w:tcPr>
          <w:p w14:paraId="3E1747C5" w14:textId="77777777" w:rsidR="007C6CEC" w:rsidRPr="002E61BD" w:rsidRDefault="007C6CEC" w:rsidP="007C6CEC">
            <w:pPr>
              <w:rPr>
                <w:rFonts w:ascii="Arial" w:hAnsi="Arial" w:cs="Arial"/>
              </w:rPr>
            </w:pPr>
          </w:p>
        </w:tc>
        <w:tc>
          <w:tcPr>
            <w:tcW w:w="2969" w:type="dxa"/>
          </w:tcPr>
          <w:p w14:paraId="1E292D68" w14:textId="77777777" w:rsidR="007C6CEC" w:rsidRPr="002E61BD" w:rsidRDefault="007C6CEC" w:rsidP="007C6CEC">
            <w:pPr>
              <w:rPr>
                <w:rFonts w:ascii="Arial" w:hAnsi="Arial" w:cs="Arial"/>
              </w:rPr>
            </w:pPr>
          </w:p>
        </w:tc>
        <w:tc>
          <w:tcPr>
            <w:tcW w:w="2282" w:type="dxa"/>
          </w:tcPr>
          <w:p w14:paraId="2CBFA448" w14:textId="77777777" w:rsidR="007C6CEC" w:rsidRPr="002E61BD" w:rsidRDefault="007C6CEC" w:rsidP="007C6CEC">
            <w:pPr>
              <w:rPr>
                <w:rFonts w:ascii="Arial" w:hAnsi="Arial" w:cs="Arial"/>
              </w:rPr>
            </w:pPr>
            <w:r w:rsidRPr="002E61BD">
              <w:rPr>
                <w:rFonts w:ascii="Arial" w:hAnsi="Arial" w:cs="Arial"/>
              </w:rPr>
              <w:t>MOTOR</w:t>
            </w:r>
          </w:p>
        </w:tc>
        <w:tc>
          <w:tcPr>
            <w:tcW w:w="3060" w:type="dxa"/>
          </w:tcPr>
          <w:p w14:paraId="4F0E2C28" w14:textId="0C40857B" w:rsidR="007C6CEC" w:rsidRPr="002E61BD" w:rsidRDefault="007C6CEC" w:rsidP="007C6CE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motor_5678</w:t>
            </w:r>
          </w:p>
        </w:tc>
        <w:tc>
          <w:tcPr>
            <w:tcW w:w="3330" w:type="dxa"/>
          </w:tcPr>
          <w:p w14:paraId="6DC0D7BD" w14:textId="7EF84927" w:rsidR="007C6CEC" w:rsidRPr="002E61BD" w:rsidRDefault="007C6CEC" w:rsidP="007C6CE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fig4-rotorRR</w:t>
            </w:r>
          </w:p>
        </w:tc>
      </w:tr>
      <w:tr w:rsidR="007C6CEC" w14:paraId="3CF292A5" w14:textId="77777777" w:rsidTr="003B6524">
        <w:tc>
          <w:tcPr>
            <w:tcW w:w="1849" w:type="dxa"/>
          </w:tcPr>
          <w:p w14:paraId="0F470B9F" w14:textId="77777777" w:rsidR="007C6CEC" w:rsidRPr="002E61BD" w:rsidRDefault="007C6CEC" w:rsidP="007C6CEC">
            <w:pPr>
              <w:rPr>
                <w:rFonts w:ascii="Arial" w:hAnsi="Arial" w:cs="Arial"/>
              </w:rPr>
            </w:pPr>
          </w:p>
        </w:tc>
        <w:tc>
          <w:tcPr>
            <w:tcW w:w="2969" w:type="dxa"/>
          </w:tcPr>
          <w:p w14:paraId="33959274" w14:textId="77777777" w:rsidR="007C6CEC" w:rsidRPr="002E61BD" w:rsidRDefault="007C6CEC" w:rsidP="007C6CEC">
            <w:pPr>
              <w:rPr>
                <w:rFonts w:ascii="Arial" w:hAnsi="Arial" w:cs="Arial"/>
              </w:rPr>
            </w:pPr>
            <w:r w:rsidRPr="002E61BD">
              <w:rPr>
                <w:rFonts w:ascii="Arial" w:hAnsi="Arial" w:cs="Arial"/>
              </w:rPr>
              <w:t>electronics</w:t>
            </w:r>
          </w:p>
        </w:tc>
        <w:tc>
          <w:tcPr>
            <w:tcW w:w="2282" w:type="dxa"/>
          </w:tcPr>
          <w:p w14:paraId="0C202EC1" w14:textId="77777777" w:rsidR="007C6CEC" w:rsidRPr="002E61BD" w:rsidRDefault="007C6CEC" w:rsidP="007C6CEC">
            <w:pPr>
              <w:rPr>
                <w:rFonts w:ascii="Arial" w:hAnsi="Arial" w:cs="Arial"/>
              </w:rPr>
            </w:pPr>
          </w:p>
        </w:tc>
        <w:tc>
          <w:tcPr>
            <w:tcW w:w="3060" w:type="dxa"/>
          </w:tcPr>
          <w:p w14:paraId="49AE67F2" w14:textId="77777777" w:rsidR="007C6CEC" w:rsidRPr="002E61BD" w:rsidRDefault="007C6CEC" w:rsidP="007C6CEC">
            <w:pPr>
              <w:rPr>
                <w:rFonts w:ascii="Arial" w:hAnsi="Arial" w:cs="Arial"/>
              </w:rPr>
            </w:pPr>
          </w:p>
        </w:tc>
        <w:tc>
          <w:tcPr>
            <w:tcW w:w="3330" w:type="dxa"/>
          </w:tcPr>
          <w:p w14:paraId="42D693D8" w14:textId="77777777" w:rsidR="007C6CEC" w:rsidRPr="002E61BD" w:rsidRDefault="007C6CEC" w:rsidP="007C6CEC">
            <w:pPr>
              <w:rPr>
                <w:rFonts w:ascii="Arial" w:hAnsi="Arial" w:cs="Arial"/>
              </w:rPr>
            </w:pPr>
          </w:p>
        </w:tc>
      </w:tr>
      <w:tr w:rsidR="007C6CEC" w14:paraId="384CECDC" w14:textId="77777777" w:rsidTr="003B6524">
        <w:tc>
          <w:tcPr>
            <w:tcW w:w="1849" w:type="dxa"/>
          </w:tcPr>
          <w:p w14:paraId="40F0A13A" w14:textId="77777777" w:rsidR="007C6CEC" w:rsidRPr="002E61BD" w:rsidRDefault="007C6CEC" w:rsidP="007C6CEC">
            <w:pPr>
              <w:rPr>
                <w:rFonts w:ascii="Arial" w:hAnsi="Arial" w:cs="Arial"/>
              </w:rPr>
            </w:pPr>
          </w:p>
        </w:tc>
        <w:tc>
          <w:tcPr>
            <w:tcW w:w="2969" w:type="dxa"/>
          </w:tcPr>
          <w:p w14:paraId="6A660D60" w14:textId="77777777" w:rsidR="007C6CEC" w:rsidRPr="002E61BD" w:rsidRDefault="007C6CEC" w:rsidP="007C6CEC">
            <w:pPr>
              <w:rPr>
                <w:rFonts w:ascii="Arial" w:hAnsi="Arial" w:cs="Arial"/>
              </w:rPr>
            </w:pPr>
          </w:p>
        </w:tc>
        <w:tc>
          <w:tcPr>
            <w:tcW w:w="2282" w:type="dxa"/>
          </w:tcPr>
          <w:p w14:paraId="681C1DE0" w14:textId="77777777" w:rsidR="007C6CEC" w:rsidRPr="002E61BD" w:rsidRDefault="007C6CEC" w:rsidP="007C6CEC">
            <w:pPr>
              <w:rPr>
                <w:rFonts w:ascii="Arial" w:hAnsi="Arial" w:cs="Arial"/>
              </w:rPr>
            </w:pPr>
            <w:r w:rsidRPr="002E61BD">
              <w:rPr>
                <w:rFonts w:ascii="Arial" w:hAnsi="Arial" w:cs="Arial"/>
              </w:rPr>
              <w:t>QUADCOPTER.PCB</w:t>
            </w:r>
          </w:p>
        </w:tc>
        <w:tc>
          <w:tcPr>
            <w:tcW w:w="3060" w:type="dxa"/>
          </w:tcPr>
          <w:p w14:paraId="19B2F9D6" w14:textId="17072937" w:rsidR="007C6CEC" w:rsidRPr="002E61BD" w:rsidRDefault="00AD34C4" w:rsidP="007C6CE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pcb_1357</w:t>
            </w:r>
          </w:p>
        </w:tc>
        <w:tc>
          <w:tcPr>
            <w:tcW w:w="3330" w:type="dxa"/>
          </w:tcPr>
          <w:p w14:paraId="022749F5" w14:textId="5E4114A6" w:rsidR="007C6CEC" w:rsidRPr="002E61BD" w:rsidRDefault="00267797" w:rsidP="007C6CE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fig5-all-lift</w:t>
            </w:r>
          </w:p>
        </w:tc>
      </w:tr>
      <w:tr w:rsidR="007C6CEC" w14:paraId="3F29AC56" w14:textId="77777777" w:rsidTr="003B6524">
        <w:tc>
          <w:tcPr>
            <w:tcW w:w="1849" w:type="dxa"/>
          </w:tcPr>
          <w:p w14:paraId="7A2777E2" w14:textId="77777777" w:rsidR="007C6CEC" w:rsidRPr="002E61BD" w:rsidRDefault="007C6CEC" w:rsidP="007C6CEC">
            <w:pPr>
              <w:rPr>
                <w:rFonts w:ascii="Arial" w:hAnsi="Arial" w:cs="Arial"/>
              </w:rPr>
            </w:pPr>
          </w:p>
        </w:tc>
        <w:tc>
          <w:tcPr>
            <w:tcW w:w="2969" w:type="dxa"/>
          </w:tcPr>
          <w:p w14:paraId="572F0047" w14:textId="77777777" w:rsidR="007C6CEC" w:rsidRPr="002E61BD" w:rsidRDefault="007C6CEC" w:rsidP="007C6CEC">
            <w:pPr>
              <w:rPr>
                <w:rFonts w:ascii="Arial" w:hAnsi="Arial" w:cs="Arial"/>
              </w:rPr>
            </w:pPr>
          </w:p>
        </w:tc>
        <w:tc>
          <w:tcPr>
            <w:tcW w:w="2282" w:type="dxa"/>
          </w:tcPr>
          <w:p w14:paraId="412A8247" w14:textId="77777777" w:rsidR="007C6CEC" w:rsidRPr="002E61BD" w:rsidRDefault="007C6CEC" w:rsidP="007C6CEC">
            <w:pPr>
              <w:rPr>
                <w:rFonts w:ascii="Arial" w:hAnsi="Arial" w:cs="Arial"/>
              </w:rPr>
            </w:pPr>
            <w:r w:rsidRPr="002E61BD">
              <w:rPr>
                <w:rFonts w:ascii="Arial" w:hAnsi="Arial" w:cs="Arial"/>
              </w:rPr>
              <w:t>LITHIUM-BATTERY</w:t>
            </w:r>
          </w:p>
        </w:tc>
        <w:tc>
          <w:tcPr>
            <w:tcW w:w="3060" w:type="dxa"/>
          </w:tcPr>
          <w:p w14:paraId="16D4B982" w14:textId="788FEC95" w:rsidR="007C6CEC" w:rsidRPr="002E61BD" w:rsidRDefault="00E0352E" w:rsidP="007C6CE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battery_2468</w:t>
            </w:r>
          </w:p>
        </w:tc>
        <w:tc>
          <w:tcPr>
            <w:tcW w:w="3330" w:type="dxa"/>
          </w:tcPr>
          <w:p w14:paraId="79DD7049" w14:textId="26BA2F14" w:rsidR="007C6CEC" w:rsidRPr="002E61BD" w:rsidRDefault="004F0E68" w:rsidP="007C6CE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</w:t>
            </w:r>
            <w:r w:rsidR="00E0352E">
              <w:rPr>
                <w:rFonts w:ascii="Arial" w:hAnsi="Arial" w:cs="Arial"/>
              </w:rPr>
              <w:t>ig6-battery</w:t>
            </w:r>
          </w:p>
        </w:tc>
      </w:tr>
    </w:tbl>
    <w:p w14:paraId="17098D64" w14:textId="77777777" w:rsidR="00B6545B" w:rsidRPr="00B6545B" w:rsidRDefault="00B6545B" w:rsidP="00FF3C70">
      <w:pPr>
        <w:rPr>
          <w:rFonts w:ascii="Arial" w:hAnsi="Arial" w:cs="Arial"/>
        </w:rPr>
      </w:pPr>
    </w:p>
    <w:sectPr w:rsidR="00B6545B" w:rsidRPr="00B6545B" w:rsidSect="00FD78FE">
      <w:pgSz w:w="15840" w:h="12240" w:orient="landscape" w:code="1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319" w:author="Zupfer, Amanda" w:date="2020-12-10T09:05:00Z" w:initials="ZA">
    <w:p w14:paraId="31B0040B" w14:textId="34CD7B0E" w:rsidR="00B1211A" w:rsidRDefault="00B1211A">
      <w:pPr>
        <w:pStyle w:val="CommentText"/>
      </w:pPr>
      <w:bookmarkStart w:id="321" w:name="_GoBack"/>
      <w:bookmarkEnd w:id="321"/>
      <w:r>
        <w:t>Instead of "based upon the removal..." could this say, "used to remove the front left motor..."</w:t>
      </w:r>
      <w:r>
        <w:rPr>
          <w:rStyle w:val="CommentReference"/>
        </w:rPr>
        <w:annotationRef/>
      </w:r>
    </w:p>
  </w:comment>
  <w:comment w:id="462" w:author="Zupfer, Amanda" w:date="2020-12-10T10:53:00Z" w:initials="ZA">
    <w:p w14:paraId="679DE4A2" w14:textId="375CD338" w:rsidR="00B1211A" w:rsidRDefault="00B1211A">
      <w:pPr>
        <w:pStyle w:val="CommentText"/>
      </w:pPr>
      <w:r>
        <w:t>I'd put these in a bulleted list. It will be much easier to read.</w:t>
      </w:r>
      <w:r>
        <w:rPr>
          <w:rStyle w:val="CommentReference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31B0040B" w15:done="0"/>
  <w15:commentEx w15:paraId="679DE4A2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5EA875BD" w16cex:dateUtc="2020-12-01T18:22:00Z"/>
  <w16cex:commentExtensible w16cex:durableId="78E553A6" w16cex:dateUtc="2020-12-09T19:01:00Z"/>
  <w16cex:commentExtensible w16cex:durableId="75E1C552" w16cex:dateUtc="2020-12-09T19:04:00Z"/>
  <w16cex:commentExtensible w16cex:durableId="3F8B5DA6" w16cex:dateUtc="2020-12-09T19:06:00Z"/>
  <w16cex:commentExtensible w16cex:durableId="22EA26F8" w16cex:dateUtc="2020-12-09T20:23:00Z"/>
  <w16cex:commentExtensible w16cex:durableId="30BB367E" w16cex:dateUtc="2020-12-09T21:08:00Z"/>
  <w16cex:commentExtensible w16cex:durableId="5A24A124" w16cex:dateUtc="2020-12-09T21:22:00Z"/>
  <w16cex:commentExtensible w16cex:durableId="06437355" w16cex:dateUtc="2020-12-09T21:34:00Z"/>
  <w16cex:commentExtensible w16cex:durableId="6E1FD788" w16cex:dateUtc="2020-12-09T22:13:00Z"/>
  <w16cex:commentExtensible w16cex:durableId="6C85ACBF" w16cex:dateUtc="2020-12-09T22:01:00Z"/>
  <w16cex:commentExtensible w16cex:durableId="3A8915AE" w16cex:dateUtc="2020-12-09T22:13:00Z"/>
  <w16cex:commentExtensible w16cex:durableId="51397466" w16cex:dateUtc="2020-12-10T14:41:00Z"/>
  <w16cex:commentExtensible w16cex:durableId="027E3889" w16cex:dateUtc="2020-12-10T15:05:00Z"/>
  <w16cex:commentExtensible w16cex:durableId="4B3D05BF" w16cex:dateUtc="2020-12-10T16:53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31B0040B" w16cid:durableId="027E3889"/>
  <w16cid:commentId w16cid:paraId="679DE4A2" w16cid:durableId="4B3D05BF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FBD63A7" w14:textId="77777777" w:rsidR="005159EE" w:rsidRDefault="005159EE" w:rsidP="00B6545B">
      <w:pPr>
        <w:spacing w:after="0" w:line="240" w:lineRule="auto"/>
      </w:pPr>
      <w:r>
        <w:separator/>
      </w:r>
    </w:p>
  </w:endnote>
  <w:endnote w:type="continuationSeparator" w:id="0">
    <w:p w14:paraId="03ACD3CD" w14:textId="77777777" w:rsidR="005159EE" w:rsidRDefault="005159EE" w:rsidP="00B6545B">
      <w:pPr>
        <w:spacing w:after="0" w:line="240" w:lineRule="auto"/>
      </w:pPr>
      <w:r>
        <w:continuationSeparator/>
      </w:r>
    </w:p>
  </w:endnote>
  <w:endnote w:type="continuationNotice" w:id="1">
    <w:p w14:paraId="55B04AA9" w14:textId="77777777" w:rsidR="005159EE" w:rsidRDefault="005159E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Mincho">
    <w:charset w:val="80"/>
    <w:family w:val="roman"/>
    <w:pitch w:val="variable"/>
    <w:sig w:usb0="00000001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EB097CC" w14:textId="77777777" w:rsidR="005159EE" w:rsidRDefault="005159EE" w:rsidP="00B6545B">
      <w:pPr>
        <w:spacing w:after="0" w:line="240" w:lineRule="auto"/>
      </w:pPr>
      <w:r>
        <w:separator/>
      </w:r>
    </w:p>
  </w:footnote>
  <w:footnote w:type="continuationSeparator" w:id="0">
    <w:p w14:paraId="2CC6EC47" w14:textId="77777777" w:rsidR="005159EE" w:rsidRDefault="005159EE" w:rsidP="00B6545B">
      <w:pPr>
        <w:spacing w:after="0" w:line="240" w:lineRule="auto"/>
      </w:pPr>
      <w:r>
        <w:continuationSeparator/>
      </w:r>
    </w:p>
  </w:footnote>
  <w:footnote w:type="continuationNotice" w:id="1">
    <w:p w14:paraId="0733D2B3" w14:textId="77777777" w:rsidR="005159EE" w:rsidRDefault="005159EE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D22065"/>
    <w:multiLevelType w:val="hybridMultilevel"/>
    <w:tmpl w:val="EFB20F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50159E"/>
    <w:multiLevelType w:val="hybridMultilevel"/>
    <w:tmpl w:val="02DE78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343BFD"/>
    <w:multiLevelType w:val="hybridMultilevel"/>
    <w:tmpl w:val="22848FF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92E6526"/>
    <w:multiLevelType w:val="hybridMultilevel"/>
    <w:tmpl w:val="57608B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9CC1512"/>
    <w:multiLevelType w:val="hybridMultilevel"/>
    <w:tmpl w:val="A47821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73B7052"/>
    <w:multiLevelType w:val="hybridMultilevel"/>
    <w:tmpl w:val="E690E56A"/>
    <w:lvl w:ilvl="0" w:tplc="55B8C6A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E5404E"/>
    <w:multiLevelType w:val="hybridMultilevel"/>
    <w:tmpl w:val="38A6C77A"/>
    <w:lvl w:ilvl="0" w:tplc="6F50AAD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6"/>
  </w:num>
  <w:num w:numId="3">
    <w:abstractNumId w:val="5"/>
  </w:num>
  <w:num w:numId="4">
    <w:abstractNumId w:val="0"/>
  </w:num>
  <w:num w:numId="5">
    <w:abstractNumId w:val="3"/>
  </w:num>
  <w:num w:numId="6">
    <w:abstractNumId w:val="2"/>
  </w:num>
  <w:num w:numId="7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Delano, Jake">
    <w15:presenceInfo w15:providerId="AD" w15:userId="S::jadelano@ptc.com::904b6585-68fa-44f3-9470-de41f011b707"/>
  </w15:person>
  <w15:person w15:author="Zupfer, Amanda">
    <w15:presenceInfo w15:providerId="AD" w15:userId="S::azupfer@ptc.com::7a1c55d9-da29-4ae9-a1e9-b97b438ff0e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4444"/>
    <w:rsid w:val="000013A3"/>
    <w:rsid w:val="0000296E"/>
    <w:rsid w:val="00014B27"/>
    <w:rsid w:val="00021C9A"/>
    <w:rsid w:val="00022F6E"/>
    <w:rsid w:val="00025A58"/>
    <w:rsid w:val="000261B2"/>
    <w:rsid w:val="00030151"/>
    <w:rsid w:val="0003190E"/>
    <w:rsid w:val="0003CE76"/>
    <w:rsid w:val="0004048E"/>
    <w:rsid w:val="000421CC"/>
    <w:rsid w:val="00044AA3"/>
    <w:rsid w:val="00044B89"/>
    <w:rsid w:val="00045F0E"/>
    <w:rsid w:val="00046829"/>
    <w:rsid w:val="00047A9F"/>
    <w:rsid w:val="00051964"/>
    <w:rsid w:val="00051ECF"/>
    <w:rsid w:val="000543BE"/>
    <w:rsid w:val="000607E9"/>
    <w:rsid w:val="000609AF"/>
    <w:rsid w:val="00061AE5"/>
    <w:rsid w:val="0006778D"/>
    <w:rsid w:val="00073359"/>
    <w:rsid w:val="00073AA9"/>
    <w:rsid w:val="00077B1B"/>
    <w:rsid w:val="0008088A"/>
    <w:rsid w:val="0008122B"/>
    <w:rsid w:val="000870FB"/>
    <w:rsid w:val="00091A85"/>
    <w:rsid w:val="00094645"/>
    <w:rsid w:val="00095D49"/>
    <w:rsid w:val="000A0664"/>
    <w:rsid w:val="000A1058"/>
    <w:rsid w:val="000A5825"/>
    <w:rsid w:val="000A6A45"/>
    <w:rsid w:val="000A7B4F"/>
    <w:rsid w:val="000B0995"/>
    <w:rsid w:val="000B6E2A"/>
    <w:rsid w:val="000C047C"/>
    <w:rsid w:val="000C1F52"/>
    <w:rsid w:val="000C5E1F"/>
    <w:rsid w:val="000C7FEE"/>
    <w:rsid w:val="000D6C87"/>
    <w:rsid w:val="000E18B3"/>
    <w:rsid w:val="000F02CC"/>
    <w:rsid w:val="000F1323"/>
    <w:rsid w:val="000F26BF"/>
    <w:rsid w:val="001147FA"/>
    <w:rsid w:val="00114DF1"/>
    <w:rsid w:val="00115FC7"/>
    <w:rsid w:val="00122069"/>
    <w:rsid w:val="00123964"/>
    <w:rsid w:val="00127159"/>
    <w:rsid w:val="00127B09"/>
    <w:rsid w:val="001345FD"/>
    <w:rsid w:val="00134698"/>
    <w:rsid w:val="0013499A"/>
    <w:rsid w:val="00136E43"/>
    <w:rsid w:val="001444D6"/>
    <w:rsid w:val="001475FB"/>
    <w:rsid w:val="00147A35"/>
    <w:rsid w:val="001513C0"/>
    <w:rsid w:val="001521BB"/>
    <w:rsid w:val="00157356"/>
    <w:rsid w:val="00157E4F"/>
    <w:rsid w:val="00165F83"/>
    <w:rsid w:val="001715C4"/>
    <w:rsid w:val="00173389"/>
    <w:rsid w:val="001735B9"/>
    <w:rsid w:val="00176E8E"/>
    <w:rsid w:val="00183497"/>
    <w:rsid w:val="00190567"/>
    <w:rsid w:val="00190904"/>
    <w:rsid w:val="00190913"/>
    <w:rsid w:val="00190DE5"/>
    <w:rsid w:val="00192763"/>
    <w:rsid w:val="001A0DC8"/>
    <w:rsid w:val="001A1AEB"/>
    <w:rsid w:val="001B1012"/>
    <w:rsid w:val="001B28B8"/>
    <w:rsid w:val="001B5CEE"/>
    <w:rsid w:val="001C2248"/>
    <w:rsid w:val="001C3CD8"/>
    <w:rsid w:val="001D159B"/>
    <w:rsid w:val="001D1ADE"/>
    <w:rsid w:val="001D25A9"/>
    <w:rsid w:val="001D589B"/>
    <w:rsid w:val="001D7633"/>
    <w:rsid w:val="001E1294"/>
    <w:rsid w:val="001F1180"/>
    <w:rsid w:val="001F2068"/>
    <w:rsid w:val="001F50B0"/>
    <w:rsid w:val="00202083"/>
    <w:rsid w:val="0020271B"/>
    <w:rsid w:val="002037F6"/>
    <w:rsid w:val="0021631F"/>
    <w:rsid w:val="002200C0"/>
    <w:rsid w:val="002241D2"/>
    <w:rsid w:val="00224DC9"/>
    <w:rsid w:val="00232637"/>
    <w:rsid w:val="00233F13"/>
    <w:rsid w:val="0023503E"/>
    <w:rsid w:val="0023623A"/>
    <w:rsid w:val="00237AC3"/>
    <w:rsid w:val="00243C8B"/>
    <w:rsid w:val="00244E1C"/>
    <w:rsid w:val="00245F51"/>
    <w:rsid w:val="00247AD8"/>
    <w:rsid w:val="00250B3B"/>
    <w:rsid w:val="00254444"/>
    <w:rsid w:val="00254A39"/>
    <w:rsid w:val="00257F63"/>
    <w:rsid w:val="002602F6"/>
    <w:rsid w:val="002615A1"/>
    <w:rsid w:val="00266212"/>
    <w:rsid w:val="00267797"/>
    <w:rsid w:val="00271F8C"/>
    <w:rsid w:val="0027548A"/>
    <w:rsid w:val="00275FA4"/>
    <w:rsid w:val="00277CE3"/>
    <w:rsid w:val="00281222"/>
    <w:rsid w:val="0028264C"/>
    <w:rsid w:val="00283B22"/>
    <w:rsid w:val="00284202"/>
    <w:rsid w:val="00284249"/>
    <w:rsid w:val="00286E30"/>
    <w:rsid w:val="0029243C"/>
    <w:rsid w:val="00292499"/>
    <w:rsid w:val="002960C0"/>
    <w:rsid w:val="002A2A20"/>
    <w:rsid w:val="002B35E7"/>
    <w:rsid w:val="002B692F"/>
    <w:rsid w:val="002C28AE"/>
    <w:rsid w:val="002C310D"/>
    <w:rsid w:val="002C3A7E"/>
    <w:rsid w:val="002C4564"/>
    <w:rsid w:val="002D0F71"/>
    <w:rsid w:val="002E154A"/>
    <w:rsid w:val="002E1F64"/>
    <w:rsid w:val="002E34C0"/>
    <w:rsid w:val="002E61BD"/>
    <w:rsid w:val="002E6752"/>
    <w:rsid w:val="002E6C9A"/>
    <w:rsid w:val="002E7DF7"/>
    <w:rsid w:val="002F0960"/>
    <w:rsid w:val="002F3113"/>
    <w:rsid w:val="002F5C91"/>
    <w:rsid w:val="0030584E"/>
    <w:rsid w:val="00305B69"/>
    <w:rsid w:val="00305D5A"/>
    <w:rsid w:val="00307025"/>
    <w:rsid w:val="00313415"/>
    <w:rsid w:val="0032074C"/>
    <w:rsid w:val="003230D1"/>
    <w:rsid w:val="003313B3"/>
    <w:rsid w:val="00332E93"/>
    <w:rsid w:val="00340BB1"/>
    <w:rsid w:val="00341AF6"/>
    <w:rsid w:val="00342F0A"/>
    <w:rsid w:val="003433B8"/>
    <w:rsid w:val="00345ED9"/>
    <w:rsid w:val="0034670C"/>
    <w:rsid w:val="00347FF9"/>
    <w:rsid w:val="00351386"/>
    <w:rsid w:val="00354C12"/>
    <w:rsid w:val="00356417"/>
    <w:rsid w:val="003627F8"/>
    <w:rsid w:val="00366EA1"/>
    <w:rsid w:val="00370A6D"/>
    <w:rsid w:val="00376F6C"/>
    <w:rsid w:val="00391586"/>
    <w:rsid w:val="003928CE"/>
    <w:rsid w:val="00392D11"/>
    <w:rsid w:val="0039749F"/>
    <w:rsid w:val="0039791F"/>
    <w:rsid w:val="003A1B35"/>
    <w:rsid w:val="003B197C"/>
    <w:rsid w:val="003B1B2D"/>
    <w:rsid w:val="003B2A7E"/>
    <w:rsid w:val="003B6524"/>
    <w:rsid w:val="003C43E6"/>
    <w:rsid w:val="003C4EC3"/>
    <w:rsid w:val="003D2283"/>
    <w:rsid w:val="003D5044"/>
    <w:rsid w:val="003D7704"/>
    <w:rsid w:val="003E2113"/>
    <w:rsid w:val="003E455D"/>
    <w:rsid w:val="003E5E25"/>
    <w:rsid w:val="003F1941"/>
    <w:rsid w:val="003F49F8"/>
    <w:rsid w:val="0040299B"/>
    <w:rsid w:val="0040540A"/>
    <w:rsid w:val="00411D23"/>
    <w:rsid w:val="00412271"/>
    <w:rsid w:val="004128A8"/>
    <w:rsid w:val="004214B9"/>
    <w:rsid w:val="004240E6"/>
    <w:rsid w:val="00432472"/>
    <w:rsid w:val="00436475"/>
    <w:rsid w:val="00437A34"/>
    <w:rsid w:val="00443D3A"/>
    <w:rsid w:val="00445C36"/>
    <w:rsid w:val="00462943"/>
    <w:rsid w:val="00463743"/>
    <w:rsid w:val="0046399A"/>
    <w:rsid w:val="0047478A"/>
    <w:rsid w:val="00476C3E"/>
    <w:rsid w:val="0048008A"/>
    <w:rsid w:val="004833C9"/>
    <w:rsid w:val="00491756"/>
    <w:rsid w:val="00493BB2"/>
    <w:rsid w:val="004945A8"/>
    <w:rsid w:val="00496B42"/>
    <w:rsid w:val="004A1CE7"/>
    <w:rsid w:val="004A4692"/>
    <w:rsid w:val="004A6E77"/>
    <w:rsid w:val="004B58E3"/>
    <w:rsid w:val="004B727B"/>
    <w:rsid w:val="004C36EA"/>
    <w:rsid w:val="004C4E2F"/>
    <w:rsid w:val="004D561A"/>
    <w:rsid w:val="004D5C87"/>
    <w:rsid w:val="004E0A9F"/>
    <w:rsid w:val="004E14E8"/>
    <w:rsid w:val="004E368B"/>
    <w:rsid w:val="004E6D3D"/>
    <w:rsid w:val="004F0E68"/>
    <w:rsid w:val="004F3222"/>
    <w:rsid w:val="004F5821"/>
    <w:rsid w:val="004F7DBC"/>
    <w:rsid w:val="00503A97"/>
    <w:rsid w:val="005106D8"/>
    <w:rsid w:val="0051162E"/>
    <w:rsid w:val="00511ED7"/>
    <w:rsid w:val="005159EE"/>
    <w:rsid w:val="00520A65"/>
    <w:rsid w:val="00520C20"/>
    <w:rsid w:val="00522426"/>
    <w:rsid w:val="00526526"/>
    <w:rsid w:val="00527DCC"/>
    <w:rsid w:val="00541302"/>
    <w:rsid w:val="00541D3B"/>
    <w:rsid w:val="00543449"/>
    <w:rsid w:val="005440F0"/>
    <w:rsid w:val="0054526A"/>
    <w:rsid w:val="00546F1B"/>
    <w:rsid w:val="00547156"/>
    <w:rsid w:val="00552604"/>
    <w:rsid w:val="00557454"/>
    <w:rsid w:val="00567816"/>
    <w:rsid w:val="00567D1F"/>
    <w:rsid w:val="00571C0D"/>
    <w:rsid w:val="005734A3"/>
    <w:rsid w:val="00574840"/>
    <w:rsid w:val="005824DF"/>
    <w:rsid w:val="00582C5C"/>
    <w:rsid w:val="005903B5"/>
    <w:rsid w:val="005912E9"/>
    <w:rsid w:val="005A3175"/>
    <w:rsid w:val="005A42BB"/>
    <w:rsid w:val="005A5880"/>
    <w:rsid w:val="005A5DE2"/>
    <w:rsid w:val="005A6723"/>
    <w:rsid w:val="005B143A"/>
    <w:rsid w:val="005B2BE2"/>
    <w:rsid w:val="005B4CEC"/>
    <w:rsid w:val="005B6236"/>
    <w:rsid w:val="005C5C19"/>
    <w:rsid w:val="005C6B29"/>
    <w:rsid w:val="005D1F75"/>
    <w:rsid w:val="005D248F"/>
    <w:rsid w:val="005D4A52"/>
    <w:rsid w:val="005F2553"/>
    <w:rsid w:val="005F7BDA"/>
    <w:rsid w:val="00602047"/>
    <w:rsid w:val="00602FB2"/>
    <w:rsid w:val="00610804"/>
    <w:rsid w:val="006222C2"/>
    <w:rsid w:val="00637C81"/>
    <w:rsid w:val="00637CFA"/>
    <w:rsid w:val="00641F2D"/>
    <w:rsid w:val="00644F20"/>
    <w:rsid w:val="00650CB3"/>
    <w:rsid w:val="00652955"/>
    <w:rsid w:val="00653D73"/>
    <w:rsid w:val="006571C8"/>
    <w:rsid w:val="00664772"/>
    <w:rsid w:val="00666A5D"/>
    <w:rsid w:val="00675DC3"/>
    <w:rsid w:val="006809F2"/>
    <w:rsid w:val="00691224"/>
    <w:rsid w:val="00691F6A"/>
    <w:rsid w:val="00693A6B"/>
    <w:rsid w:val="00695BDE"/>
    <w:rsid w:val="006A09CC"/>
    <w:rsid w:val="006A4173"/>
    <w:rsid w:val="006B04DB"/>
    <w:rsid w:val="006D2FBF"/>
    <w:rsid w:val="006D317A"/>
    <w:rsid w:val="006D74AF"/>
    <w:rsid w:val="006F17C1"/>
    <w:rsid w:val="00700831"/>
    <w:rsid w:val="007024ED"/>
    <w:rsid w:val="007029E0"/>
    <w:rsid w:val="00702C89"/>
    <w:rsid w:val="00721ED1"/>
    <w:rsid w:val="00724A29"/>
    <w:rsid w:val="00724D1B"/>
    <w:rsid w:val="00742A45"/>
    <w:rsid w:val="0074628A"/>
    <w:rsid w:val="00753064"/>
    <w:rsid w:val="00755D88"/>
    <w:rsid w:val="00755E04"/>
    <w:rsid w:val="007608C9"/>
    <w:rsid w:val="00760C2C"/>
    <w:rsid w:val="00763713"/>
    <w:rsid w:val="00763E6B"/>
    <w:rsid w:val="00764A32"/>
    <w:rsid w:val="00767B37"/>
    <w:rsid w:val="007745A8"/>
    <w:rsid w:val="007763F9"/>
    <w:rsid w:val="0077692F"/>
    <w:rsid w:val="00776FBA"/>
    <w:rsid w:val="00781977"/>
    <w:rsid w:val="00781F92"/>
    <w:rsid w:val="00786E2E"/>
    <w:rsid w:val="007870C7"/>
    <w:rsid w:val="007A201B"/>
    <w:rsid w:val="007A31F8"/>
    <w:rsid w:val="007B1861"/>
    <w:rsid w:val="007B5C85"/>
    <w:rsid w:val="007C246E"/>
    <w:rsid w:val="007C3370"/>
    <w:rsid w:val="007C4A78"/>
    <w:rsid w:val="007C6CEC"/>
    <w:rsid w:val="007D1366"/>
    <w:rsid w:val="007D38BE"/>
    <w:rsid w:val="007D6FD6"/>
    <w:rsid w:val="007D7ED4"/>
    <w:rsid w:val="007E75BC"/>
    <w:rsid w:val="00801091"/>
    <w:rsid w:val="00801DDC"/>
    <w:rsid w:val="00802550"/>
    <w:rsid w:val="00803BB7"/>
    <w:rsid w:val="0080415E"/>
    <w:rsid w:val="008059E5"/>
    <w:rsid w:val="00812037"/>
    <w:rsid w:val="008213EC"/>
    <w:rsid w:val="00830AD9"/>
    <w:rsid w:val="0083198B"/>
    <w:rsid w:val="00851C13"/>
    <w:rsid w:val="00854AA9"/>
    <w:rsid w:val="008570B1"/>
    <w:rsid w:val="00857B02"/>
    <w:rsid w:val="0086096E"/>
    <w:rsid w:val="008620C3"/>
    <w:rsid w:val="008635C3"/>
    <w:rsid w:val="00864CED"/>
    <w:rsid w:val="00866941"/>
    <w:rsid w:val="0087645F"/>
    <w:rsid w:val="00877B43"/>
    <w:rsid w:val="00882EB1"/>
    <w:rsid w:val="00892283"/>
    <w:rsid w:val="00892E78"/>
    <w:rsid w:val="008A18D1"/>
    <w:rsid w:val="008A590F"/>
    <w:rsid w:val="008B064F"/>
    <w:rsid w:val="008B2DD9"/>
    <w:rsid w:val="008B355B"/>
    <w:rsid w:val="008B4C87"/>
    <w:rsid w:val="008B5750"/>
    <w:rsid w:val="008C2019"/>
    <w:rsid w:val="008C5081"/>
    <w:rsid w:val="008C656B"/>
    <w:rsid w:val="008D09DE"/>
    <w:rsid w:val="008D43B7"/>
    <w:rsid w:val="008D5027"/>
    <w:rsid w:val="008E497E"/>
    <w:rsid w:val="0090375C"/>
    <w:rsid w:val="009071A1"/>
    <w:rsid w:val="009138A2"/>
    <w:rsid w:val="00924221"/>
    <w:rsid w:val="0092493F"/>
    <w:rsid w:val="00932D1C"/>
    <w:rsid w:val="00933FA4"/>
    <w:rsid w:val="00933FBF"/>
    <w:rsid w:val="00936E88"/>
    <w:rsid w:val="00943253"/>
    <w:rsid w:val="00944806"/>
    <w:rsid w:val="00945B72"/>
    <w:rsid w:val="009461E5"/>
    <w:rsid w:val="00946AB1"/>
    <w:rsid w:val="00950905"/>
    <w:rsid w:val="00950D59"/>
    <w:rsid w:val="00952FCB"/>
    <w:rsid w:val="0095399C"/>
    <w:rsid w:val="009553EC"/>
    <w:rsid w:val="00956EE9"/>
    <w:rsid w:val="0095728F"/>
    <w:rsid w:val="00960B1F"/>
    <w:rsid w:val="00960C2F"/>
    <w:rsid w:val="00967D7B"/>
    <w:rsid w:val="00971C9E"/>
    <w:rsid w:val="009746D0"/>
    <w:rsid w:val="00983188"/>
    <w:rsid w:val="00990610"/>
    <w:rsid w:val="00991F79"/>
    <w:rsid w:val="00992589"/>
    <w:rsid w:val="00993C39"/>
    <w:rsid w:val="009959D2"/>
    <w:rsid w:val="009A562B"/>
    <w:rsid w:val="009A718A"/>
    <w:rsid w:val="009A7821"/>
    <w:rsid w:val="009C025C"/>
    <w:rsid w:val="009C14FE"/>
    <w:rsid w:val="009C1596"/>
    <w:rsid w:val="009C2ED8"/>
    <w:rsid w:val="009C5D00"/>
    <w:rsid w:val="009C5F09"/>
    <w:rsid w:val="009C5F5C"/>
    <w:rsid w:val="009C651D"/>
    <w:rsid w:val="009D0891"/>
    <w:rsid w:val="009D0B74"/>
    <w:rsid w:val="009D3502"/>
    <w:rsid w:val="009D3AEB"/>
    <w:rsid w:val="009D4AF3"/>
    <w:rsid w:val="009D65E1"/>
    <w:rsid w:val="009E08B2"/>
    <w:rsid w:val="009E4783"/>
    <w:rsid w:val="009E5ED9"/>
    <w:rsid w:val="009E7A98"/>
    <w:rsid w:val="009F74B8"/>
    <w:rsid w:val="009F7760"/>
    <w:rsid w:val="00A00319"/>
    <w:rsid w:val="00A1138F"/>
    <w:rsid w:val="00A12930"/>
    <w:rsid w:val="00A12CD7"/>
    <w:rsid w:val="00A14F18"/>
    <w:rsid w:val="00A15D34"/>
    <w:rsid w:val="00A15F81"/>
    <w:rsid w:val="00A17D4D"/>
    <w:rsid w:val="00A2081C"/>
    <w:rsid w:val="00A31CEA"/>
    <w:rsid w:val="00A40B05"/>
    <w:rsid w:val="00A52CB4"/>
    <w:rsid w:val="00A52F87"/>
    <w:rsid w:val="00A56D43"/>
    <w:rsid w:val="00A6279B"/>
    <w:rsid w:val="00A639F3"/>
    <w:rsid w:val="00A669B6"/>
    <w:rsid w:val="00A71E25"/>
    <w:rsid w:val="00A74CBF"/>
    <w:rsid w:val="00A7726F"/>
    <w:rsid w:val="00A85282"/>
    <w:rsid w:val="00A85D49"/>
    <w:rsid w:val="00A93040"/>
    <w:rsid w:val="00A94911"/>
    <w:rsid w:val="00A9695E"/>
    <w:rsid w:val="00AA1D63"/>
    <w:rsid w:val="00AA7748"/>
    <w:rsid w:val="00AB0763"/>
    <w:rsid w:val="00AB205A"/>
    <w:rsid w:val="00AB2D2B"/>
    <w:rsid w:val="00AB6CB5"/>
    <w:rsid w:val="00AC0073"/>
    <w:rsid w:val="00AC2E42"/>
    <w:rsid w:val="00AC359E"/>
    <w:rsid w:val="00AC51CF"/>
    <w:rsid w:val="00AD34C4"/>
    <w:rsid w:val="00AD4E2C"/>
    <w:rsid w:val="00AD55EE"/>
    <w:rsid w:val="00AE6B01"/>
    <w:rsid w:val="00AE718F"/>
    <w:rsid w:val="00AF3938"/>
    <w:rsid w:val="00AF3A42"/>
    <w:rsid w:val="00AF7E3D"/>
    <w:rsid w:val="00B0506C"/>
    <w:rsid w:val="00B06325"/>
    <w:rsid w:val="00B068E5"/>
    <w:rsid w:val="00B07351"/>
    <w:rsid w:val="00B1211A"/>
    <w:rsid w:val="00B151FB"/>
    <w:rsid w:val="00B15D88"/>
    <w:rsid w:val="00B212E1"/>
    <w:rsid w:val="00B232B6"/>
    <w:rsid w:val="00B2655D"/>
    <w:rsid w:val="00B3408D"/>
    <w:rsid w:val="00B37954"/>
    <w:rsid w:val="00B45DFD"/>
    <w:rsid w:val="00B506BF"/>
    <w:rsid w:val="00B53925"/>
    <w:rsid w:val="00B56924"/>
    <w:rsid w:val="00B61B9D"/>
    <w:rsid w:val="00B632CB"/>
    <w:rsid w:val="00B642E1"/>
    <w:rsid w:val="00B64617"/>
    <w:rsid w:val="00B6545B"/>
    <w:rsid w:val="00B65909"/>
    <w:rsid w:val="00B71801"/>
    <w:rsid w:val="00B720C8"/>
    <w:rsid w:val="00B74A95"/>
    <w:rsid w:val="00B74DCB"/>
    <w:rsid w:val="00B81BA9"/>
    <w:rsid w:val="00B823D5"/>
    <w:rsid w:val="00B854D0"/>
    <w:rsid w:val="00B85AFF"/>
    <w:rsid w:val="00B91B2D"/>
    <w:rsid w:val="00B94F7B"/>
    <w:rsid w:val="00B953B6"/>
    <w:rsid w:val="00B95954"/>
    <w:rsid w:val="00BA1AE1"/>
    <w:rsid w:val="00BA2175"/>
    <w:rsid w:val="00BA3E2A"/>
    <w:rsid w:val="00BB49F9"/>
    <w:rsid w:val="00BB6A1A"/>
    <w:rsid w:val="00BB6FE1"/>
    <w:rsid w:val="00BC445E"/>
    <w:rsid w:val="00BC6531"/>
    <w:rsid w:val="00BC68F9"/>
    <w:rsid w:val="00BC7204"/>
    <w:rsid w:val="00BD020F"/>
    <w:rsid w:val="00BD37D8"/>
    <w:rsid w:val="00BD551B"/>
    <w:rsid w:val="00BE0CA0"/>
    <w:rsid w:val="00BE1CB9"/>
    <w:rsid w:val="00BE533D"/>
    <w:rsid w:val="00BF0AD4"/>
    <w:rsid w:val="00BF4D24"/>
    <w:rsid w:val="00BF5BF7"/>
    <w:rsid w:val="00C01FC5"/>
    <w:rsid w:val="00C0311C"/>
    <w:rsid w:val="00C049AD"/>
    <w:rsid w:val="00C05A0F"/>
    <w:rsid w:val="00C077E6"/>
    <w:rsid w:val="00C1304B"/>
    <w:rsid w:val="00C13A2C"/>
    <w:rsid w:val="00C15162"/>
    <w:rsid w:val="00C16B8A"/>
    <w:rsid w:val="00C342C1"/>
    <w:rsid w:val="00C404E9"/>
    <w:rsid w:val="00C41C2B"/>
    <w:rsid w:val="00C44D83"/>
    <w:rsid w:val="00C462B5"/>
    <w:rsid w:val="00C5194B"/>
    <w:rsid w:val="00C6076B"/>
    <w:rsid w:val="00C611B1"/>
    <w:rsid w:val="00C641DD"/>
    <w:rsid w:val="00C64A29"/>
    <w:rsid w:val="00C7451B"/>
    <w:rsid w:val="00C75684"/>
    <w:rsid w:val="00C7595D"/>
    <w:rsid w:val="00C76246"/>
    <w:rsid w:val="00C76984"/>
    <w:rsid w:val="00C85AFC"/>
    <w:rsid w:val="00C86B1A"/>
    <w:rsid w:val="00C87260"/>
    <w:rsid w:val="00C9074D"/>
    <w:rsid w:val="00C908F4"/>
    <w:rsid w:val="00C927A3"/>
    <w:rsid w:val="00CA2C5B"/>
    <w:rsid w:val="00CA39C3"/>
    <w:rsid w:val="00CA4BEE"/>
    <w:rsid w:val="00CA7F0F"/>
    <w:rsid w:val="00CC1803"/>
    <w:rsid w:val="00CC3613"/>
    <w:rsid w:val="00CC4A04"/>
    <w:rsid w:val="00CC6538"/>
    <w:rsid w:val="00CD1DC1"/>
    <w:rsid w:val="00CD70CD"/>
    <w:rsid w:val="00CE3585"/>
    <w:rsid w:val="00CE7CC7"/>
    <w:rsid w:val="00CF3471"/>
    <w:rsid w:val="00CF34AC"/>
    <w:rsid w:val="00CF46B2"/>
    <w:rsid w:val="00CF5DC0"/>
    <w:rsid w:val="00D00C09"/>
    <w:rsid w:val="00D073DD"/>
    <w:rsid w:val="00D10AC2"/>
    <w:rsid w:val="00D11DB4"/>
    <w:rsid w:val="00D17378"/>
    <w:rsid w:val="00D204FE"/>
    <w:rsid w:val="00D23B24"/>
    <w:rsid w:val="00D23C2E"/>
    <w:rsid w:val="00D246E9"/>
    <w:rsid w:val="00D25D3C"/>
    <w:rsid w:val="00D270F3"/>
    <w:rsid w:val="00D314FA"/>
    <w:rsid w:val="00D4050D"/>
    <w:rsid w:val="00D40732"/>
    <w:rsid w:val="00D41930"/>
    <w:rsid w:val="00D42368"/>
    <w:rsid w:val="00D42928"/>
    <w:rsid w:val="00D50233"/>
    <w:rsid w:val="00D53C20"/>
    <w:rsid w:val="00D53F4F"/>
    <w:rsid w:val="00D556DF"/>
    <w:rsid w:val="00D57DC3"/>
    <w:rsid w:val="00D607BA"/>
    <w:rsid w:val="00D66A0F"/>
    <w:rsid w:val="00D675FB"/>
    <w:rsid w:val="00D70F5E"/>
    <w:rsid w:val="00D74733"/>
    <w:rsid w:val="00D816D0"/>
    <w:rsid w:val="00D81E55"/>
    <w:rsid w:val="00D83F46"/>
    <w:rsid w:val="00D943F0"/>
    <w:rsid w:val="00D95F37"/>
    <w:rsid w:val="00DA0165"/>
    <w:rsid w:val="00DA3950"/>
    <w:rsid w:val="00DA592C"/>
    <w:rsid w:val="00DA6E81"/>
    <w:rsid w:val="00DB67B1"/>
    <w:rsid w:val="00DC3DF9"/>
    <w:rsid w:val="00DD0EB0"/>
    <w:rsid w:val="00DE1F76"/>
    <w:rsid w:val="00DE2A25"/>
    <w:rsid w:val="00DE402E"/>
    <w:rsid w:val="00DE4136"/>
    <w:rsid w:val="00DE67D2"/>
    <w:rsid w:val="00DF247B"/>
    <w:rsid w:val="00DF25D4"/>
    <w:rsid w:val="00DF284D"/>
    <w:rsid w:val="00DF3BD8"/>
    <w:rsid w:val="00E00234"/>
    <w:rsid w:val="00E027A3"/>
    <w:rsid w:val="00E03457"/>
    <w:rsid w:val="00E0352E"/>
    <w:rsid w:val="00E05628"/>
    <w:rsid w:val="00E14265"/>
    <w:rsid w:val="00E16242"/>
    <w:rsid w:val="00E165C3"/>
    <w:rsid w:val="00E2251B"/>
    <w:rsid w:val="00E33196"/>
    <w:rsid w:val="00E3524C"/>
    <w:rsid w:val="00E3532D"/>
    <w:rsid w:val="00E40863"/>
    <w:rsid w:val="00E41912"/>
    <w:rsid w:val="00E419A3"/>
    <w:rsid w:val="00E426C2"/>
    <w:rsid w:val="00E446B0"/>
    <w:rsid w:val="00E46A5B"/>
    <w:rsid w:val="00E46FC6"/>
    <w:rsid w:val="00E5002B"/>
    <w:rsid w:val="00E50C8D"/>
    <w:rsid w:val="00E50D11"/>
    <w:rsid w:val="00E52969"/>
    <w:rsid w:val="00E55D33"/>
    <w:rsid w:val="00E61468"/>
    <w:rsid w:val="00E63C5C"/>
    <w:rsid w:val="00E651BA"/>
    <w:rsid w:val="00E667A6"/>
    <w:rsid w:val="00E66BC4"/>
    <w:rsid w:val="00E70760"/>
    <w:rsid w:val="00E7120E"/>
    <w:rsid w:val="00E75C53"/>
    <w:rsid w:val="00E76B8D"/>
    <w:rsid w:val="00E779D2"/>
    <w:rsid w:val="00E80E30"/>
    <w:rsid w:val="00E846C0"/>
    <w:rsid w:val="00E856FE"/>
    <w:rsid w:val="00E8786A"/>
    <w:rsid w:val="00E87A93"/>
    <w:rsid w:val="00E87CE9"/>
    <w:rsid w:val="00E9233A"/>
    <w:rsid w:val="00E92BD3"/>
    <w:rsid w:val="00E95DB1"/>
    <w:rsid w:val="00EA4320"/>
    <w:rsid w:val="00EA4E28"/>
    <w:rsid w:val="00EB160B"/>
    <w:rsid w:val="00EB229D"/>
    <w:rsid w:val="00EB7999"/>
    <w:rsid w:val="00EC3AEF"/>
    <w:rsid w:val="00EC3EF7"/>
    <w:rsid w:val="00EC4D72"/>
    <w:rsid w:val="00EC6627"/>
    <w:rsid w:val="00EC7BFF"/>
    <w:rsid w:val="00ED3F51"/>
    <w:rsid w:val="00ED56C5"/>
    <w:rsid w:val="00ED6982"/>
    <w:rsid w:val="00EE16FB"/>
    <w:rsid w:val="00EE47DD"/>
    <w:rsid w:val="00EE773B"/>
    <w:rsid w:val="00EF1846"/>
    <w:rsid w:val="00F0335F"/>
    <w:rsid w:val="00F038F1"/>
    <w:rsid w:val="00F0531B"/>
    <w:rsid w:val="00F06266"/>
    <w:rsid w:val="00F0632F"/>
    <w:rsid w:val="00F07DF8"/>
    <w:rsid w:val="00F13032"/>
    <w:rsid w:val="00F15E91"/>
    <w:rsid w:val="00F21FA5"/>
    <w:rsid w:val="00F226AB"/>
    <w:rsid w:val="00F26F0F"/>
    <w:rsid w:val="00F27FAC"/>
    <w:rsid w:val="00F313FD"/>
    <w:rsid w:val="00F337E5"/>
    <w:rsid w:val="00F345D8"/>
    <w:rsid w:val="00F367A2"/>
    <w:rsid w:val="00F36C66"/>
    <w:rsid w:val="00F40196"/>
    <w:rsid w:val="00F41D65"/>
    <w:rsid w:val="00F4559A"/>
    <w:rsid w:val="00F465C2"/>
    <w:rsid w:val="00F46EED"/>
    <w:rsid w:val="00F50E4B"/>
    <w:rsid w:val="00F80672"/>
    <w:rsid w:val="00F81F46"/>
    <w:rsid w:val="00F90A0C"/>
    <w:rsid w:val="00F91323"/>
    <w:rsid w:val="00F943B0"/>
    <w:rsid w:val="00F96779"/>
    <w:rsid w:val="00F9795C"/>
    <w:rsid w:val="00FA2E43"/>
    <w:rsid w:val="00FA2FF2"/>
    <w:rsid w:val="00FA7ED5"/>
    <w:rsid w:val="00FB2335"/>
    <w:rsid w:val="00FB2383"/>
    <w:rsid w:val="00FB4117"/>
    <w:rsid w:val="00FB678E"/>
    <w:rsid w:val="00FC30B3"/>
    <w:rsid w:val="00FC36C3"/>
    <w:rsid w:val="00FC3F00"/>
    <w:rsid w:val="00FC652C"/>
    <w:rsid w:val="00FC6674"/>
    <w:rsid w:val="00FD1724"/>
    <w:rsid w:val="00FD2207"/>
    <w:rsid w:val="00FD2A83"/>
    <w:rsid w:val="00FD45EE"/>
    <w:rsid w:val="00FD4E4A"/>
    <w:rsid w:val="00FD78FE"/>
    <w:rsid w:val="00FE0718"/>
    <w:rsid w:val="00FE2608"/>
    <w:rsid w:val="00FE5041"/>
    <w:rsid w:val="00FE7E0A"/>
    <w:rsid w:val="00FF2230"/>
    <w:rsid w:val="00FF3C70"/>
    <w:rsid w:val="00FF7853"/>
    <w:rsid w:val="0116B55A"/>
    <w:rsid w:val="0163AAE2"/>
    <w:rsid w:val="01711D28"/>
    <w:rsid w:val="0183B215"/>
    <w:rsid w:val="018D32A1"/>
    <w:rsid w:val="020C66D5"/>
    <w:rsid w:val="023531D7"/>
    <w:rsid w:val="026B5759"/>
    <w:rsid w:val="031F8FBF"/>
    <w:rsid w:val="03791B04"/>
    <w:rsid w:val="03DD4881"/>
    <w:rsid w:val="046C3876"/>
    <w:rsid w:val="04B6937D"/>
    <w:rsid w:val="050965AB"/>
    <w:rsid w:val="05313B6C"/>
    <w:rsid w:val="05CA778E"/>
    <w:rsid w:val="05EEDD25"/>
    <w:rsid w:val="07048AD8"/>
    <w:rsid w:val="07BF3FC3"/>
    <w:rsid w:val="0810EC6E"/>
    <w:rsid w:val="08600CEC"/>
    <w:rsid w:val="0866DBB3"/>
    <w:rsid w:val="091830C6"/>
    <w:rsid w:val="093F8323"/>
    <w:rsid w:val="095BA6E8"/>
    <w:rsid w:val="0983A019"/>
    <w:rsid w:val="09E92EC0"/>
    <w:rsid w:val="0A0697BF"/>
    <w:rsid w:val="0A483F7A"/>
    <w:rsid w:val="0AF30C84"/>
    <w:rsid w:val="0B03080C"/>
    <w:rsid w:val="0B10BEDE"/>
    <w:rsid w:val="0B72F88A"/>
    <w:rsid w:val="0B773EA6"/>
    <w:rsid w:val="0BB664CF"/>
    <w:rsid w:val="0C3BFC8F"/>
    <w:rsid w:val="0CB7874D"/>
    <w:rsid w:val="0CBDF24F"/>
    <w:rsid w:val="0CC6C9CD"/>
    <w:rsid w:val="0CF94F27"/>
    <w:rsid w:val="0D305F97"/>
    <w:rsid w:val="0D4D2BD6"/>
    <w:rsid w:val="0D64A9DF"/>
    <w:rsid w:val="0D94C074"/>
    <w:rsid w:val="0DA4319B"/>
    <w:rsid w:val="0DB5B94B"/>
    <w:rsid w:val="0E153BE2"/>
    <w:rsid w:val="0E6354B9"/>
    <w:rsid w:val="0FEF27F6"/>
    <w:rsid w:val="1021AA86"/>
    <w:rsid w:val="1031791D"/>
    <w:rsid w:val="1060E7BA"/>
    <w:rsid w:val="1076A3A4"/>
    <w:rsid w:val="112CDA06"/>
    <w:rsid w:val="1130CAD5"/>
    <w:rsid w:val="11A9FED6"/>
    <w:rsid w:val="12209C17"/>
    <w:rsid w:val="1228FF57"/>
    <w:rsid w:val="122F85C7"/>
    <w:rsid w:val="12D0970B"/>
    <w:rsid w:val="12DB4FC8"/>
    <w:rsid w:val="1334DEC8"/>
    <w:rsid w:val="13B682C3"/>
    <w:rsid w:val="1409D221"/>
    <w:rsid w:val="140E09AD"/>
    <w:rsid w:val="146C676C"/>
    <w:rsid w:val="1483D3F9"/>
    <w:rsid w:val="14E2EF64"/>
    <w:rsid w:val="15110C26"/>
    <w:rsid w:val="1554B686"/>
    <w:rsid w:val="15DD81E7"/>
    <w:rsid w:val="15EE4622"/>
    <w:rsid w:val="16B6562E"/>
    <w:rsid w:val="16BD5214"/>
    <w:rsid w:val="16BE175E"/>
    <w:rsid w:val="170350B5"/>
    <w:rsid w:val="1760AC01"/>
    <w:rsid w:val="1784AEFD"/>
    <w:rsid w:val="185435DA"/>
    <w:rsid w:val="1859E82D"/>
    <w:rsid w:val="1890F417"/>
    <w:rsid w:val="19121808"/>
    <w:rsid w:val="192DD451"/>
    <w:rsid w:val="19685F30"/>
    <w:rsid w:val="19D49306"/>
    <w:rsid w:val="19DEFD3A"/>
    <w:rsid w:val="1A5AC7D8"/>
    <w:rsid w:val="1AB45D85"/>
    <w:rsid w:val="1B11DE93"/>
    <w:rsid w:val="1B9E0D92"/>
    <w:rsid w:val="1C0F5479"/>
    <w:rsid w:val="1C76AFEA"/>
    <w:rsid w:val="1D12B4E9"/>
    <w:rsid w:val="1D292028"/>
    <w:rsid w:val="1E29EA25"/>
    <w:rsid w:val="1F1DB9F0"/>
    <w:rsid w:val="1F631C74"/>
    <w:rsid w:val="1FABB15F"/>
    <w:rsid w:val="1FCE47D0"/>
    <w:rsid w:val="208853E3"/>
    <w:rsid w:val="20909056"/>
    <w:rsid w:val="20C14E46"/>
    <w:rsid w:val="21DDA42C"/>
    <w:rsid w:val="21E16B1D"/>
    <w:rsid w:val="22501AF6"/>
    <w:rsid w:val="22583A52"/>
    <w:rsid w:val="22593671"/>
    <w:rsid w:val="229C0251"/>
    <w:rsid w:val="22FA20A2"/>
    <w:rsid w:val="23186128"/>
    <w:rsid w:val="242D113F"/>
    <w:rsid w:val="243585FE"/>
    <w:rsid w:val="254F3544"/>
    <w:rsid w:val="257EB169"/>
    <w:rsid w:val="25BA1628"/>
    <w:rsid w:val="25C5610B"/>
    <w:rsid w:val="25D4B7B6"/>
    <w:rsid w:val="25E5DA09"/>
    <w:rsid w:val="25E90DE9"/>
    <w:rsid w:val="2605333A"/>
    <w:rsid w:val="260D967A"/>
    <w:rsid w:val="26252DB5"/>
    <w:rsid w:val="26E6E681"/>
    <w:rsid w:val="26FCE78B"/>
    <w:rsid w:val="2704CA36"/>
    <w:rsid w:val="27D44752"/>
    <w:rsid w:val="28686B1C"/>
    <w:rsid w:val="28A7303C"/>
    <w:rsid w:val="29478EA1"/>
    <w:rsid w:val="29655F02"/>
    <w:rsid w:val="296681EC"/>
    <w:rsid w:val="29905CEB"/>
    <w:rsid w:val="29910448"/>
    <w:rsid w:val="2A05AF33"/>
    <w:rsid w:val="2AB3B782"/>
    <w:rsid w:val="2B268725"/>
    <w:rsid w:val="2BA00BDE"/>
    <w:rsid w:val="2C0B96BE"/>
    <w:rsid w:val="2C0DC7B9"/>
    <w:rsid w:val="2C0E69C9"/>
    <w:rsid w:val="2C1E4973"/>
    <w:rsid w:val="2C6ABCA4"/>
    <w:rsid w:val="2C850C59"/>
    <w:rsid w:val="2C933759"/>
    <w:rsid w:val="2D7FBFB4"/>
    <w:rsid w:val="2D8E6FB4"/>
    <w:rsid w:val="2DC415C3"/>
    <w:rsid w:val="2F0C6B52"/>
    <w:rsid w:val="2F794057"/>
    <w:rsid w:val="2F8FBAEB"/>
    <w:rsid w:val="2FB48B7B"/>
    <w:rsid w:val="2FBC175C"/>
    <w:rsid w:val="2FBD5147"/>
    <w:rsid w:val="304A7780"/>
    <w:rsid w:val="30665AC6"/>
    <w:rsid w:val="30F69968"/>
    <w:rsid w:val="31061702"/>
    <w:rsid w:val="3145BDEB"/>
    <w:rsid w:val="314EC87D"/>
    <w:rsid w:val="31675107"/>
    <w:rsid w:val="318939E0"/>
    <w:rsid w:val="318D7966"/>
    <w:rsid w:val="31BE3152"/>
    <w:rsid w:val="31D7AF1A"/>
    <w:rsid w:val="32562D30"/>
    <w:rsid w:val="326F5A3B"/>
    <w:rsid w:val="32B129FC"/>
    <w:rsid w:val="32C37CB6"/>
    <w:rsid w:val="32FD1157"/>
    <w:rsid w:val="3303B9C2"/>
    <w:rsid w:val="3375E101"/>
    <w:rsid w:val="33780454"/>
    <w:rsid w:val="33C3E185"/>
    <w:rsid w:val="344BA085"/>
    <w:rsid w:val="34B40253"/>
    <w:rsid w:val="34D2CA68"/>
    <w:rsid w:val="35614558"/>
    <w:rsid w:val="35663CE5"/>
    <w:rsid w:val="36084710"/>
    <w:rsid w:val="362AEF8F"/>
    <w:rsid w:val="3664C3E2"/>
    <w:rsid w:val="36E59C76"/>
    <w:rsid w:val="3748FD14"/>
    <w:rsid w:val="37D8AC87"/>
    <w:rsid w:val="37EDB3CB"/>
    <w:rsid w:val="38543DAD"/>
    <w:rsid w:val="38C2A23F"/>
    <w:rsid w:val="3908EFF1"/>
    <w:rsid w:val="3941E6D3"/>
    <w:rsid w:val="396C52DB"/>
    <w:rsid w:val="3A4D8257"/>
    <w:rsid w:val="3A6D491C"/>
    <w:rsid w:val="3AA1EF45"/>
    <w:rsid w:val="3AD4A48D"/>
    <w:rsid w:val="3AF5A34A"/>
    <w:rsid w:val="3B0003E0"/>
    <w:rsid w:val="3B6D32F4"/>
    <w:rsid w:val="3BBE9A2F"/>
    <w:rsid w:val="3BC3A331"/>
    <w:rsid w:val="3BC3F928"/>
    <w:rsid w:val="3BE4A82F"/>
    <w:rsid w:val="3C051D6E"/>
    <w:rsid w:val="3C5370D9"/>
    <w:rsid w:val="3CBC5C49"/>
    <w:rsid w:val="3D27923D"/>
    <w:rsid w:val="3DC2237A"/>
    <w:rsid w:val="3DF693CB"/>
    <w:rsid w:val="3E08CB57"/>
    <w:rsid w:val="3EA5CFD5"/>
    <w:rsid w:val="3EB9333D"/>
    <w:rsid w:val="3F08F780"/>
    <w:rsid w:val="3FA65F8A"/>
    <w:rsid w:val="3FAD6846"/>
    <w:rsid w:val="3FD3F669"/>
    <w:rsid w:val="4087925F"/>
    <w:rsid w:val="40FAB4D8"/>
    <w:rsid w:val="4149AE21"/>
    <w:rsid w:val="4174C573"/>
    <w:rsid w:val="424C999F"/>
    <w:rsid w:val="42CA104D"/>
    <w:rsid w:val="42D4D228"/>
    <w:rsid w:val="42D84A52"/>
    <w:rsid w:val="432E55BC"/>
    <w:rsid w:val="434980EF"/>
    <w:rsid w:val="43B26B11"/>
    <w:rsid w:val="43FC31F5"/>
    <w:rsid w:val="445EBD71"/>
    <w:rsid w:val="446354E1"/>
    <w:rsid w:val="448B17E9"/>
    <w:rsid w:val="45476CFA"/>
    <w:rsid w:val="4565BE11"/>
    <w:rsid w:val="458E00E7"/>
    <w:rsid w:val="45DC9093"/>
    <w:rsid w:val="4701F448"/>
    <w:rsid w:val="4713DA60"/>
    <w:rsid w:val="47C2E001"/>
    <w:rsid w:val="47CBFB7C"/>
    <w:rsid w:val="47E04D50"/>
    <w:rsid w:val="48B0B93F"/>
    <w:rsid w:val="48FD0CB7"/>
    <w:rsid w:val="49043F88"/>
    <w:rsid w:val="490F7003"/>
    <w:rsid w:val="4910FB5E"/>
    <w:rsid w:val="492A9B36"/>
    <w:rsid w:val="494C93A5"/>
    <w:rsid w:val="49A0645F"/>
    <w:rsid w:val="4B1E3260"/>
    <w:rsid w:val="4B6EF131"/>
    <w:rsid w:val="4C1A33ED"/>
    <w:rsid w:val="4CEFC8F1"/>
    <w:rsid w:val="4D6DAF5C"/>
    <w:rsid w:val="4DCFB18D"/>
    <w:rsid w:val="4DD45D43"/>
    <w:rsid w:val="4E1C8A19"/>
    <w:rsid w:val="4E226919"/>
    <w:rsid w:val="4E3BFD1B"/>
    <w:rsid w:val="4E8E249E"/>
    <w:rsid w:val="4F8454D1"/>
    <w:rsid w:val="4FED7ECA"/>
    <w:rsid w:val="5064AAD4"/>
    <w:rsid w:val="50687E4D"/>
    <w:rsid w:val="5095DFCC"/>
    <w:rsid w:val="509E6CC4"/>
    <w:rsid w:val="50D4C16D"/>
    <w:rsid w:val="51245753"/>
    <w:rsid w:val="513B7A11"/>
    <w:rsid w:val="518A7D20"/>
    <w:rsid w:val="51BE0667"/>
    <w:rsid w:val="52083E80"/>
    <w:rsid w:val="52121554"/>
    <w:rsid w:val="52B2DBA4"/>
    <w:rsid w:val="52FAAE4D"/>
    <w:rsid w:val="53B4E511"/>
    <w:rsid w:val="53ED7DD2"/>
    <w:rsid w:val="54760597"/>
    <w:rsid w:val="547C0478"/>
    <w:rsid w:val="54AEE95E"/>
    <w:rsid w:val="55291F46"/>
    <w:rsid w:val="553944A5"/>
    <w:rsid w:val="5597E987"/>
    <w:rsid w:val="55CAB958"/>
    <w:rsid w:val="563AF748"/>
    <w:rsid w:val="57088786"/>
    <w:rsid w:val="571CF268"/>
    <w:rsid w:val="576804FE"/>
    <w:rsid w:val="577F49D4"/>
    <w:rsid w:val="57902B64"/>
    <w:rsid w:val="57F6FE04"/>
    <w:rsid w:val="58036084"/>
    <w:rsid w:val="581BC6E4"/>
    <w:rsid w:val="58963DD2"/>
    <w:rsid w:val="58BC81D6"/>
    <w:rsid w:val="58E4B9B0"/>
    <w:rsid w:val="58F5470F"/>
    <w:rsid w:val="59A005CC"/>
    <w:rsid w:val="59F2AC4E"/>
    <w:rsid w:val="5A2222AB"/>
    <w:rsid w:val="5A75F78C"/>
    <w:rsid w:val="5A7CD847"/>
    <w:rsid w:val="5A8E3ECC"/>
    <w:rsid w:val="5B2C828B"/>
    <w:rsid w:val="5BE46F7A"/>
    <w:rsid w:val="5CA492FB"/>
    <w:rsid w:val="5CA6D41C"/>
    <w:rsid w:val="5D3FEBF9"/>
    <w:rsid w:val="5DD2186A"/>
    <w:rsid w:val="5E54825F"/>
    <w:rsid w:val="5EA8B054"/>
    <w:rsid w:val="5ECD992B"/>
    <w:rsid w:val="5EDAD5F3"/>
    <w:rsid w:val="5FE4FCA5"/>
    <w:rsid w:val="600678A5"/>
    <w:rsid w:val="605A52A7"/>
    <w:rsid w:val="607DE837"/>
    <w:rsid w:val="60E9FE6D"/>
    <w:rsid w:val="61312BD3"/>
    <w:rsid w:val="61E05116"/>
    <w:rsid w:val="6210F72C"/>
    <w:rsid w:val="6259D81C"/>
    <w:rsid w:val="6268A73A"/>
    <w:rsid w:val="62750C9B"/>
    <w:rsid w:val="63728B43"/>
    <w:rsid w:val="63D325FD"/>
    <w:rsid w:val="642718C3"/>
    <w:rsid w:val="6430FD12"/>
    <w:rsid w:val="65391C09"/>
    <w:rsid w:val="656BF88F"/>
    <w:rsid w:val="680094C0"/>
    <w:rsid w:val="680C9F7C"/>
    <w:rsid w:val="68F4B643"/>
    <w:rsid w:val="691CAC00"/>
    <w:rsid w:val="6977DAF3"/>
    <w:rsid w:val="699E2ACA"/>
    <w:rsid w:val="699E7F81"/>
    <w:rsid w:val="69EF0B8F"/>
    <w:rsid w:val="6AF9E246"/>
    <w:rsid w:val="6BE95EE8"/>
    <w:rsid w:val="6C0E045E"/>
    <w:rsid w:val="6C5AE843"/>
    <w:rsid w:val="6C7ADC25"/>
    <w:rsid w:val="6C920B39"/>
    <w:rsid w:val="6CAF5314"/>
    <w:rsid w:val="6CB78707"/>
    <w:rsid w:val="6CF5F457"/>
    <w:rsid w:val="6D2BED62"/>
    <w:rsid w:val="6E384AF0"/>
    <w:rsid w:val="6EA01C60"/>
    <w:rsid w:val="6EE64D8D"/>
    <w:rsid w:val="6F4E875B"/>
    <w:rsid w:val="70E957BA"/>
    <w:rsid w:val="7122E775"/>
    <w:rsid w:val="7141F211"/>
    <w:rsid w:val="72509FCD"/>
    <w:rsid w:val="72749AC2"/>
    <w:rsid w:val="72E6FA93"/>
    <w:rsid w:val="73876D2F"/>
    <w:rsid w:val="741FFC5D"/>
    <w:rsid w:val="743014F9"/>
    <w:rsid w:val="75146179"/>
    <w:rsid w:val="751BCAFC"/>
    <w:rsid w:val="755AEBFF"/>
    <w:rsid w:val="75A96310"/>
    <w:rsid w:val="75FC2105"/>
    <w:rsid w:val="76CED0A4"/>
    <w:rsid w:val="773646CA"/>
    <w:rsid w:val="7785C492"/>
    <w:rsid w:val="77D2E660"/>
    <w:rsid w:val="78583613"/>
    <w:rsid w:val="785BE213"/>
    <w:rsid w:val="7870BF9E"/>
    <w:rsid w:val="7879DDC8"/>
    <w:rsid w:val="79037A62"/>
    <w:rsid w:val="7953987F"/>
    <w:rsid w:val="79732127"/>
    <w:rsid w:val="797FDD16"/>
    <w:rsid w:val="7A465F89"/>
    <w:rsid w:val="7A50DF56"/>
    <w:rsid w:val="7A655DCA"/>
    <w:rsid w:val="7AAEA4FA"/>
    <w:rsid w:val="7ABAEB17"/>
    <w:rsid w:val="7B3B0613"/>
    <w:rsid w:val="7B42CEB8"/>
    <w:rsid w:val="7B5FC0DD"/>
    <w:rsid w:val="7B71F7D3"/>
    <w:rsid w:val="7B99D9F3"/>
    <w:rsid w:val="7BE01C93"/>
    <w:rsid w:val="7BF8AEEC"/>
    <w:rsid w:val="7C0A36C3"/>
    <w:rsid w:val="7CB9CC2E"/>
    <w:rsid w:val="7DE1031F"/>
    <w:rsid w:val="7DF7738D"/>
    <w:rsid w:val="7E330B90"/>
    <w:rsid w:val="7F2710F9"/>
    <w:rsid w:val="7F3EA51B"/>
    <w:rsid w:val="7F616733"/>
    <w:rsid w:val="7F66830C"/>
    <w:rsid w:val="7F70E698"/>
    <w:rsid w:val="7FE311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0A4FDE"/>
  <w15:chartTrackingRefBased/>
  <w15:docId w15:val="{77ECC4A2-14AE-4AFC-B531-F2976755BC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C36C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C720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7204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945B7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654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6545B"/>
  </w:style>
  <w:style w:type="paragraph" w:styleId="Footer">
    <w:name w:val="footer"/>
    <w:basedOn w:val="Normal"/>
    <w:link w:val="FooterChar"/>
    <w:uiPriority w:val="99"/>
    <w:unhideWhenUsed/>
    <w:rsid w:val="00B654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6545B"/>
  </w:style>
  <w:style w:type="character" w:styleId="Hyperlink">
    <w:name w:val="Hyperlink"/>
    <w:basedOn w:val="DefaultParagraphFont"/>
    <w:uiPriority w:val="99"/>
    <w:unhideWhenUsed/>
    <w:rsid w:val="000543B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543BE"/>
    <w:rPr>
      <w:color w:val="605E5C"/>
      <w:shd w:val="clear" w:color="auto" w:fill="E1DFDD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character" w:styleId="FollowedHyperlink">
    <w:name w:val="FollowedHyperlink"/>
    <w:basedOn w:val="DefaultParagraphFont"/>
    <w:uiPriority w:val="99"/>
    <w:semiHidden/>
    <w:unhideWhenUsed/>
    <w:rsid w:val="00BE0CA0"/>
    <w:rPr>
      <w:color w:val="954F72" w:themeColor="followedHyperlink"/>
      <w:u w:val="singl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446B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446B0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microsoft.com/office/2011/relationships/commentsExtended" Target="commentsExtended.xml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theme" Target="theme/theme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5" Type="http://schemas.openxmlformats.org/officeDocument/2006/relationships/styles" Target="styles.xml"/><Relationship Id="rId61" Type="http://schemas.openxmlformats.org/officeDocument/2006/relationships/fontTable" Target="fontTable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microsoft.com/office/2016/09/relationships/commentsIds" Target="commentsIds.xml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microsoft.com/office/2018/08/relationships/commentsExtensible" Target="commentsExtensible.xml"/><Relationship Id="rId8" Type="http://schemas.openxmlformats.org/officeDocument/2006/relationships/footnotes" Target="footnotes.xml"/><Relationship Id="rId51" Type="http://schemas.openxmlformats.org/officeDocument/2006/relationships/image" Target="media/image39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20" Type="http://schemas.openxmlformats.org/officeDocument/2006/relationships/image" Target="media/image11.png"/><Relationship Id="rId41" Type="http://schemas.openxmlformats.org/officeDocument/2006/relationships/comments" Target="comments.xml"/><Relationship Id="rId54" Type="http://schemas.openxmlformats.org/officeDocument/2006/relationships/image" Target="media/image42.png"/><Relationship Id="rId62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F5F84FD976A1C49AE760094493F71A7" ma:contentTypeVersion="8" ma:contentTypeDescription="Create a new document." ma:contentTypeScope="" ma:versionID="d8a12e7b3e4f8c01eb5167d937e2290a">
  <xsd:schema xmlns:xsd="http://www.w3.org/2001/XMLSchema" xmlns:xs="http://www.w3.org/2001/XMLSchema" xmlns:p="http://schemas.microsoft.com/office/2006/metadata/properties" xmlns:ns2="0e35ee76-598e-470d-8944-3761f9732e66" targetNamespace="http://schemas.microsoft.com/office/2006/metadata/properties" ma:root="true" ma:fieldsID="447964757dce40ba9fe4b90d3737f86e" ns2:_="">
    <xsd:import namespace="0e35ee76-598e-470d-8944-3761f9732e6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e35ee76-598e-470d-8944-3761f9732e6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F6283341-AE7F-46A7-A9DB-A55FDA8ECDD3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CCFB5A6-F1C8-474C-8436-C66A6EC33A6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e35ee76-598e-470d-8944-3761f9732e6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888EF1D-206F-4AC4-A2A4-41D9EBBCE850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25</Pages>
  <Words>3295</Words>
  <Characters>18785</Characters>
  <Application>Microsoft Office Word</Application>
  <DocSecurity>0</DocSecurity>
  <Lines>156</Lines>
  <Paragraphs>44</Paragraphs>
  <ScaleCrop>false</ScaleCrop>
  <Company/>
  <LinksUpToDate>false</LinksUpToDate>
  <CharactersWithSpaces>22036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Jake</dc:creator>
  <cp:keywords/>
  <dc:description/>
  <cp:lastModifiedBy>Delano, Jake</cp:lastModifiedBy>
  <cp:revision>3</cp:revision>
  <dcterms:created xsi:type="dcterms:W3CDTF">2020-12-11T14:08:00Z</dcterms:created>
  <dcterms:modified xsi:type="dcterms:W3CDTF">2020-12-11T14:10:00Z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0x0101008F5F84FD976A1C49AE760094493F71A7</vt:lpwstr>
  </property>
</Properties>
</file>